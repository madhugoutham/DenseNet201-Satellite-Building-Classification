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CF6B16" w14:textId="36242B50" w:rsidR="00AA354E" w:rsidRDefault="00AA354E" w:rsidP="00AA354E">
      <w:pPr>
        <w:rPr>
          <w:sz w:val="32"/>
          <w:szCs w:val="32"/>
          <w:lang w:val="en-IN"/>
        </w:rPr>
      </w:pPr>
      <w:r w:rsidRPr="00AA354E">
        <w:rPr>
          <w:sz w:val="32"/>
          <w:szCs w:val="32"/>
          <w:lang w:val="en-IN"/>
        </w:rPr>
        <w:t xml:space="preserve">GeoAI for Cities: Building Class Identification via Neural Network-Based Analysis of Satellite Imagery  </w:t>
      </w:r>
    </w:p>
    <w:p w14:paraId="548515A2" w14:textId="77777777" w:rsidR="002C5590" w:rsidRDefault="002C5590" w:rsidP="002C5590">
      <w:pPr>
        <w:rPr>
          <w:sz w:val="32"/>
          <w:szCs w:val="32"/>
          <w:lang w:val="en-IN"/>
        </w:rPr>
      </w:pPr>
    </w:p>
    <w:p w14:paraId="109BDB78" w14:textId="0E3D738D" w:rsidR="002C5590" w:rsidRDefault="002C5590" w:rsidP="002C5590">
      <w:pPr>
        <w:spacing w:after="120" w:line="276" w:lineRule="auto"/>
        <w:jc w:val="both"/>
      </w:pPr>
      <w:r w:rsidRPr="392F2D65">
        <w:rPr>
          <w:i/>
          <w:iCs/>
        </w:rPr>
        <w:t>Mohammed Sohaib Uddi</w:t>
      </w:r>
      <w:r>
        <w:rPr>
          <w:i/>
          <w:iCs/>
        </w:rPr>
        <w:t>n</w:t>
      </w:r>
      <w:r>
        <w:rPr>
          <w:i/>
          <w:iCs/>
          <w:vertAlign w:val="superscript"/>
        </w:rPr>
        <w:t>1</w:t>
      </w:r>
      <w:r w:rsidRPr="392F2D65">
        <w:rPr>
          <w:i/>
          <w:iCs/>
        </w:rPr>
        <w:t>, Madhu Goutham Reddy Ambati</w:t>
      </w:r>
      <w:r w:rsidRPr="00A54565">
        <w:rPr>
          <w:i/>
          <w:iCs/>
          <w:vertAlign w:val="superscript"/>
        </w:rPr>
        <w:t>2</w:t>
      </w:r>
      <w:r w:rsidRPr="00A54565">
        <w:rPr>
          <w:i/>
          <w:iCs/>
        </w:rPr>
        <w:t>,</w:t>
      </w:r>
      <w:r>
        <w:rPr>
          <w:i/>
          <w:iCs/>
          <w:vertAlign w:val="superscript"/>
        </w:rPr>
        <w:t xml:space="preserve"> </w:t>
      </w:r>
      <w:r w:rsidRPr="392F2D65">
        <w:rPr>
          <w:i/>
          <w:iCs/>
        </w:rPr>
        <w:t>Abdul Rahman Shaikh</w:t>
      </w:r>
      <w:r w:rsidRPr="00A54565">
        <w:rPr>
          <w:i/>
          <w:iCs/>
          <w:vertAlign w:val="superscript"/>
        </w:rPr>
        <w:t>2</w:t>
      </w:r>
      <w:r>
        <w:rPr>
          <w:i/>
          <w:iCs/>
          <w:vertAlign w:val="superscript"/>
        </w:rPr>
        <w:t>,*</w:t>
      </w:r>
      <w:r w:rsidRPr="392F2D65">
        <w:rPr>
          <w:i/>
          <w:iCs/>
        </w:rPr>
        <w:t>, M. Courtney Hughes</w:t>
      </w:r>
      <w:r w:rsidRPr="392F2D65">
        <w:rPr>
          <w:i/>
          <w:iCs/>
          <w:vertAlign w:val="superscript"/>
        </w:rPr>
        <w:t>3</w:t>
      </w:r>
      <w:r w:rsidRPr="392F2D65">
        <w:rPr>
          <w:i/>
          <w:iCs/>
        </w:rPr>
        <w:t>, Mahdi Vaezi</w:t>
      </w:r>
      <w:r w:rsidRPr="392F2D65">
        <w:rPr>
          <w:i/>
          <w:iCs/>
          <w:vertAlign w:val="superscript"/>
        </w:rPr>
        <w:t>4</w:t>
      </w:r>
      <w:r w:rsidRPr="392F2D65">
        <w:rPr>
          <w:i/>
          <w:iCs/>
        </w:rPr>
        <w:t xml:space="preserve"> </w:t>
      </w:r>
    </w:p>
    <w:p w14:paraId="463F487C" w14:textId="77777777" w:rsidR="002C5590" w:rsidRDefault="002C5590" w:rsidP="002C5590">
      <w:pPr>
        <w:spacing w:after="120" w:line="276" w:lineRule="auto"/>
        <w:jc w:val="both"/>
        <w:rPr>
          <w:sz w:val="20"/>
          <w:szCs w:val="20"/>
        </w:rPr>
      </w:pPr>
      <w:r w:rsidRPr="009A0057">
        <w:rPr>
          <w:b/>
          <w:bCs/>
          <w:i/>
          <w:iCs/>
          <w:sz w:val="20"/>
          <w:szCs w:val="20"/>
          <w:vertAlign w:val="superscript"/>
        </w:rPr>
        <w:t>1</w:t>
      </w:r>
      <w:r w:rsidRPr="7DC64523">
        <w:rPr>
          <w:i/>
          <w:iCs/>
          <w:sz w:val="20"/>
          <w:szCs w:val="20"/>
        </w:rPr>
        <w:t>College of Business, Department of Operations Management and Information Systems, Northern Illinois University, Dekalb, IL</w:t>
      </w:r>
    </w:p>
    <w:p w14:paraId="04CC983D" w14:textId="77777777" w:rsidR="002C5590" w:rsidRDefault="002C5590" w:rsidP="002C5590">
      <w:pPr>
        <w:spacing w:after="120" w:line="276" w:lineRule="auto"/>
        <w:jc w:val="both"/>
        <w:rPr>
          <w:sz w:val="20"/>
          <w:szCs w:val="20"/>
        </w:rPr>
      </w:pPr>
      <w:r w:rsidRPr="009A0057">
        <w:rPr>
          <w:b/>
          <w:bCs/>
          <w:i/>
          <w:iCs/>
          <w:sz w:val="20"/>
          <w:szCs w:val="20"/>
          <w:vertAlign w:val="superscript"/>
        </w:rPr>
        <w:t>2</w:t>
      </w:r>
      <w:r w:rsidRPr="7DC64523">
        <w:rPr>
          <w:i/>
          <w:iCs/>
          <w:sz w:val="20"/>
          <w:szCs w:val="20"/>
        </w:rPr>
        <w:t>College of Liberal Arts and Sciences, Department of Computer Science, Northern Illinois University, Dekalb, IL</w:t>
      </w:r>
    </w:p>
    <w:p w14:paraId="37F911CF" w14:textId="77777777" w:rsidR="002C5590" w:rsidRDefault="002C5590" w:rsidP="002C5590">
      <w:pPr>
        <w:spacing w:after="120" w:line="276" w:lineRule="auto"/>
        <w:jc w:val="both"/>
        <w:rPr>
          <w:sz w:val="20"/>
          <w:szCs w:val="20"/>
        </w:rPr>
      </w:pPr>
      <w:r w:rsidRPr="009A0057">
        <w:rPr>
          <w:b/>
          <w:bCs/>
          <w:i/>
          <w:iCs/>
          <w:sz w:val="20"/>
          <w:szCs w:val="20"/>
          <w:vertAlign w:val="superscript"/>
        </w:rPr>
        <w:t>3</w:t>
      </w:r>
      <w:r w:rsidRPr="7DC64523">
        <w:rPr>
          <w:i/>
          <w:iCs/>
          <w:sz w:val="20"/>
          <w:szCs w:val="20"/>
        </w:rPr>
        <w:t>College of Health and Human Sciences, School of Health Studies, Northern Illinois University, Dekalb, IL</w:t>
      </w:r>
    </w:p>
    <w:p w14:paraId="692D0E22" w14:textId="77777777" w:rsidR="002C5590" w:rsidRPr="008C44F9" w:rsidRDefault="002C5590" w:rsidP="002C5590">
      <w:pPr>
        <w:spacing w:after="120" w:line="276" w:lineRule="auto"/>
        <w:jc w:val="both"/>
        <w:rPr>
          <w:sz w:val="20"/>
          <w:szCs w:val="20"/>
        </w:rPr>
      </w:pPr>
      <w:r w:rsidRPr="009A0057">
        <w:rPr>
          <w:b/>
          <w:bCs/>
          <w:i/>
          <w:iCs/>
          <w:sz w:val="20"/>
          <w:szCs w:val="20"/>
          <w:vertAlign w:val="superscript"/>
        </w:rPr>
        <w:t>4</w:t>
      </w:r>
      <w:r w:rsidRPr="7DC64523">
        <w:rPr>
          <w:i/>
          <w:iCs/>
          <w:sz w:val="20"/>
          <w:szCs w:val="20"/>
        </w:rPr>
        <w:t>College of Engineering and Engineering Technology, Department of Engineering Technology, Northern Illinois University, Dekalb, IL</w:t>
      </w:r>
    </w:p>
    <w:p w14:paraId="008429B0" w14:textId="77777777" w:rsidR="002C5590" w:rsidRPr="007E14B3" w:rsidRDefault="002C5590" w:rsidP="002C5590">
      <w:pPr>
        <w:spacing w:line="360" w:lineRule="auto"/>
        <w:jc w:val="both"/>
        <w:rPr>
          <w:i/>
          <w:iCs/>
          <w:sz w:val="20"/>
          <w:szCs w:val="20"/>
        </w:rPr>
      </w:pPr>
      <w:r w:rsidRPr="007E14B3">
        <w:rPr>
          <w:i/>
          <w:iCs/>
          <w:sz w:val="20"/>
          <w:szCs w:val="20"/>
          <w:vertAlign w:val="superscript"/>
        </w:rPr>
        <w:t>*</w:t>
      </w:r>
      <w:r w:rsidRPr="007E14B3">
        <w:rPr>
          <w:i/>
          <w:iCs/>
          <w:sz w:val="20"/>
          <w:szCs w:val="20"/>
        </w:rPr>
        <w:t xml:space="preserve">Corresponding author: Abdul Rahman Shaikh, College of Liberal Arts and Sciences, Department of Computer Science, Northern Illinois University, Dekalb, IL, </w:t>
      </w:r>
      <w:hyperlink r:id="rId8" w:history="1">
        <w:r w:rsidRPr="007E14B3">
          <w:rPr>
            <w:rStyle w:val="Hyperlink"/>
            <w:i/>
            <w:iCs/>
            <w:sz w:val="20"/>
            <w:szCs w:val="20"/>
          </w:rPr>
          <w:t>Z1841128@students.niu.edu</w:t>
        </w:r>
      </w:hyperlink>
    </w:p>
    <w:p w14:paraId="4FEE6499" w14:textId="4BF3F247" w:rsidR="63E359C5" w:rsidRPr="002C5590" w:rsidRDefault="63E359C5" w:rsidP="5FEEC8F4">
      <w:pPr>
        <w:jc w:val="center"/>
        <w:rPr>
          <w:b/>
          <w:bCs/>
          <w:sz w:val="32"/>
          <w:szCs w:val="32"/>
        </w:rPr>
      </w:pPr>
    </w:p>
    <w:p w14:paraId="59DC5E9B" w14:textId="71029F37" w:rsidR="762D9AD5" w:rsidRDefault="008D433F" w:rsidP="68F09FA5">
      <w:pPr>
        <w:jc w:val="both"/>
        <w:rPr>
          <w:color w:val="000000" w:themeColor="text1"/>
          <w:lang w:val="en-IN"/>
        </w:rPr>
      </w:pPr>
      <w:r w:rsidRPr="68F09FA5">
        <w:rPr>
          <w:b/>
          <w:bCs/>
          <w:sz w:val="28"/>
          <w:szCs w:val="28"/>
          <w:lang w:val="en-IN"/>
        </w:rPr>
        <w:t>Abstract</w:t>
      </w:r>
    </w:p>
    <w:p w14:paraId="358E6882" w14:textId="5D9A164D" w:rsidR="00417C0C" w:rsidRPr="00417C0C" w:rsidRDefault="00417C0C" w:rsidP="00417C0C">
      <w:pPr>
        <w:pStyle w:val="p1"/>
        <w:jc w:val="both"/>
      </w:pPr>
      <w:r w:rsidRPr="00417C0C">
        <w:t xml:space="preserve">Urban expansion demands precise classification of diverse building types to support sustainable urban planning, efficient resource allocation, and effective disaster response. However, irregular building orientations, pervasive shadows, and extensive geographic variability continue to challenge standard classification methods. In this study, we employ </w:t>
      </w:r>
      <w:r w:rsidRPr="00417C0C">
        <w:rPr>
          <w:rStyle w:val="s1"/>
        </w:rPr>
        <w:t>DenseNet-201</w:t>
      </w:r>
      <w:r w:rsidRPr="00417C0C">
        <w:t xml:space="preserve">, a deep learning architecture celebrated for its dense connectivity and effective feature reuse, to classify buildings into seven distinct categories. We leverage a </w:t>
      </w:r>
      <w:r w:rsidRPr="00417C0C">
        <w:rPr>
          <w:rStyle w:val="s1"/>
        </w:rPr>
        <w:t>newly curated dataset</w:t>
      </w:r>
      <w:r w:rsidRPr="00417C0C">
        <w:t xml:space="preserve"> of </w:t>
      </w:r>
      <w:r w:rsidRPr="00417C0C">
        <w:rPr>
          <w:rStyle w:val="s1"/>
        </w:rPr>
        <w:t>15,329 high-resolution (512×512 pixel) satellite images</w:t>
      </w:r>
      <w:r w:rsidRPr="00417C0C">
        <w:t xml:space="preserve"> spanning all 50 U.S. states, ensuring comprehensive geographic representation and capturing wide-ranging urban conditions. Our DenseNet-201 model achieves an overall test accuracy of </w:t>
      </w:r>
      <w:r w:rsidRPr="00417C0C">
        <w:rPr>
          <w:rStyle w:val="s1"/>
        </w:rPr>
        <w:t>84.39%</w:t>
      </w:r>
      <w:r w:rsidRPr="00417C0C">
        <w:t>, outperforming alternative architectures while displaying notable robustness against distortions arising from shadows and variable building orientations.</w:t>
      </w:r>
      <w:r>
        <w:t xml:space="preserve"> </w:t>
      </w:r>
      <w:r w:rsidRPr="00417C0C">
        <w:t xml:space="preserve">Furthermore, we integrate </w:t>
      </w:r>
      <w:r w:rsidRPr="00417C0C">
        <w:rPr>
          <w:rStyle w:val="s1"/>
        </w:rPr>
        <w:t>a novel segmentation module</w:t>
      </w:r>
      <w:r w:rsidRPr="00417C0C">
        <w:t xml:space="preserve"> using ReFineNet, coupled with test-time augmentation (TTA) and morphological watershed post-processing, to enhance the separation of closely spaced buildings and reduce classification ambiguity. A user-friendly interface allows customization of the model for specific regional requirements and evolving urban layouts. Our approach thus </w:t>
      </w:r>
      <w:r w:rsidRPr="00417C0C">
        <w:rPr>
          <w:rStyle w:val="s1"/>
        </w:rPr>
        <w:t>advances automated building classification</w:t>
      </w:r>
      <w:r w:rsidRPr="00417C0C">
        <w:t xml:space="preserve"> by blending cutting-edge deep learning architectures with rigorous data preparation and geospatial analytics.</w:t>
      </w:r>
    </w:p>
    <w:p w14:paraId="4C7877EA" w14:textId="77777777" w:rsidR="00DE1872" w:rsidRPr="00594BA2" w:rsidRDefault="00DE1872" w:rsidP="005B5911">
      <w:pPr>
        <w:jc w:val="both"/>
        <w:rPr>
          <w:lang w:val="en-IN"/>
        </w:rPr>
      </w:pPr>
    </w:p>
    <w:p w14:paraId="44D649CB" w14:textId="23B80B1A" w:rsidR="001E1823" w:rsidRPr="00D45AD8" w:rsidDel="00B04428" w:rsidRDefault="001E7206" w:rsidP="001E7206">
      <w:pPr>
        <w:jc w:val="both"/>
        <w:rPr>
          <w:b/>
          <w:bCs/>
          <w:sz w:val="28"/>
          <w:szCs w:val="28"/>
        </w:rPr>
      </w:pPr>
      <w:r w:rsidRPr="00D45AD8">
        <w:rPr>
          <w:b/>
          <w:bCs/>
          <w:sz w:val="28"/>
          <w:szCs w:val="28"/>
        </w:rPr>
        <w:t xml:space="preserve">1. </w:t>
      </w:r>
      <w:r w:rsidR="001E1823" w:rsidRPr="00D45AD8">
        <w:rPr>
          <w:b/>
          <w:bCs/>
          <w:sz w:val="28"/>
          <w:szCs w:val="28"/>
        </w:rPr>
        <w:t>Introduction</w:t>
      </w:r>
    </w:p>
    <w:p w14:paraId="33814982" w14:textId="5CD3633C" w:rsidR="5FEEC8F4" w:rsidRPr="00D45AD8" w:rsidRDefault="5FEEC8F4" w:rsidP="5FEEC8F4">
      <w:pPr>
        <w:jc w:val="both"/>
        <w:rPr>
          <w:b/>
          <w:bCs/>
          <w:sz w:val="28"/>
          <w:szCs w:val="28"/>
        </w:rPr>
      </w:pPr>
    </w:p>
    <w:p w14:paraId="6F06E212" w14:textId="48D720DA" w:rsidR="4CC750E8" w:rsidRDefault="7DCEAF2D" w:rsidP="68F09FA5">
      <w:pPr>
        <w:jc w:val="both"/>
      </w:pPr>
      <w:commentRangeStart w:id="0"/>
      <w:r>
        <w:t>Buildings</w:t>
      </w:r>
      <w:commentRangeEnd w:id="0"/>
      <w:r w:rsidR="00D13C29">
        <w:rPr>
          <w:rStyle w:val="CommentReference"/>
        </w:rPr>
        <w:commentReference w:id="0"/>
      </w:r>
      <w:r>
        <w:t xml:space="preserve"> </w:t>
      </w:r>
      <w:r w:rsidR="2084D7CB">
        <w:t>form the backbone</w:t>
      </w:r>
      <w:r>
        <w:t xml:space="preserve"> of urban </w:t>
      </w:r>
      <w:r w:rsidR="5000ED0B">
        <w:t>landscapes</w:t>
      </w:r>
      <w:r>
        <w:t>, shaping skylines and influencing economic, social, and infrastructural development.</w:t>
      </w:r>
      <w:r w:rsidR="4E65F776">
        <w:t xml:space="preserve"> </w:t>
      </w:r>
      <w:r w:rsidR="7DA71D4C" w:rsidRPr="78751ACA">
        <w:rPr>
          <w:rFonts w:eastAsia="Aptos"/>
        </w:rPr>
        <w:t>In</w:t>
      </w:r>
      <w:r w:rsidR="1BA2A345" w:rsidRPr="78751ACA">
        <w:rPr>
          <w:rFonts w:eastAsia="Aptos"/>
        </w:rPr>
        <w:t xml:space="preserve"> recent years</w:t>
      </w:r>
      <w:r w:rsidR="7DA71D4C" w:rsidRPr="78751ACA">
        <w:rPr>
          <w:rFonts w:eastAsia="Aptos"/>
        </w:rPr>
        <w:t>,</w:t>
      </w:r>
      <w:r w:rsidR="241E64BB" w:rsidRPr="78751ACA">
        <w:rPr>
          <w:rFonts w:eastAsia="Aptos"/>
        </w:rPr>
        <w:t xml:space="preserve"> advances in</w:t>
      </w:r>
      <w:r w:rsidR="7DA71D4C" w:rsidRPr="78751ACA">
        <w:rPr>
          <w:rFonts w:eastAsia="Aptos"/>
        </w:rPr>
        <w:t xml:space="preserve"> satellite imagery, </w:t>
      </w:r>
      <w:r w:rsidR="2060C928" w:rsidRPr="78751ACA">
        <w:rPr>
          <w:rFonts w:eastAsia="Aptos"/>
        </w:rPr>
        <w:t>artificial intelligence (</w:t>
      </w:r>
      <w:r w:rsidR="7DA71D4C" w:rsidRPr="78751ACA">
        <w:rPr>
          <w:rFonts w:eastAsia="Aptos"/>
        </w:rPr>
        <w:t>AI</w:t>
      </w:r>
      <w:r w:rsidR="3B9ADA12" w:rsidRPr="78751ACA">
        <w:rPr>
          <w:rFonts w:eastAsia="Aptos"/>
        </w:rPr>
        <w:t>)</w:t>
      </w:r>
      <w:r w:rsidR="7DA71D4C" w:rsidRPr="78751ACA">
        <w:rPr>
          <w:rFonts w:eastAsia="Aptos"/>
        </w:rPr>
        <w:t>, and computer vision</w:t>
      </w:r>
      <w:r w:rsidR="6608897E" w:rsidRPr="78751ACA">
        <w:rPr>
          <w:rFonts w:eastAsia="Aptos"/>
        </w:rPr>
        <w:t xml:space="preserve"> (CV)</w:t>
      </w:r>
      <w:r w:rsidR="7DA71D4C" w:rsidRPr="78751ACA">
        <w:rPr>
          <w:rFonts w:eastAsia="Aptos"/>
        </w:rPr>
        <w:t xml:space="preserve"> </w:t>
      </w:r>
      <w:r w:rsidR="05AD003E" w:rsidRPr="78751ACA">
        <w:t xml:space="preserve">have </w:t>
      </w:r>
      <w:r w:rsidR="38D50352" w:rsidRPr="25CCC827">
        <w:t xml:space="preserve">revolutionized our ability to segment and classify these structures, enabling </w:t>
      </w:r>
      <w:r w:rsidR="4E9B81BB">
        <w:t xml:space="preserve">applications </w:t>
      </w:r>
      <w:r w:rsidR="38D50352" w:rsidRPr="25CCC827">
        <w:t>in</w:t>
      </w:r>
      <w:r w:rsidR="4E9B81BB">
        <w:t xml:space="preserve"> urban planning, disaster response, energy management, and land-use analysis </w:t>
      </w:r>
      <w:r>
        <w:fldChar w:fldCharType="begin"/>
      </w:r>
      <w:r>
        <w:instrText xml:space="preserve"> ADDIN ZOTERO_ITEM CSL_CITATION {"citationID":"a2cl5c3qmv8","properties":{"formattedCitation":"(Farajzadeh et al., 2023; H. Wu et al., 2020)","plainCitation":"(Farajzadeh et al., 2023; H. Wu et al., 2020)","noteIndex":0},"citationItems":[{"id":44,"uris":["http://zotero.org/groups/5416662/items/XE933VQ6"],"itemData":{"id":44,"type":"article-journal","abstract":"Accurate and automatic building footprint extraction from single UAV images has become essential in many photogrammetry and remote sensing applications such as 3D building modeling, smart city, monitoring, disaster management, and urban planning. In this paper, the capability of U-Net architecture with ResNet as the backbone of the network is investigated to extract the building footprints from UAV-based orthophotos and normalized Digital Surface Models (nDSMs) considering the complementary nature of RGB and height information. The data has been captured from five non-overlapping rural scenes of Yazd province, Iran. After pre-processing, the training and test datasets are prepared to evaluate the performance of U-Net using different hyperparameters and input channels such as RGB (only orthophotos) and RGBD (orthophotos and nDSMs). The experiments highlight the effectiveness of height information to detect and extract the building footprints with significant improvements in precision from 89% to 97% and in recall from 77% to 91%.","container-title":"ISPRS Annals of the Photogrammetry, Remote Sensing and Spatial Information Sciences","DOI":"10.5194/isprs-annals-X-4-W1-2022-171-2023","ISSN":"2194-9042","language":"English","note":"event-title: ISPRS WG IV/3&lt;br&gt;ISPRS GeoSpatial Conference 2022, Joint 6th Sensors and Models in Photogrammetry and Remote Sensing (SMPR) and 4th Geospatial Information Research (GIResearch) Conferences - 19&amp;ndash;22 February 2023, Tehran, Iran (virtual)\npublisher: Copernicus GmbH","page":"171-177","source":"Copernicus Online Journals","title":"AUTOMATIC BUILDING EXTRACTION FROM UAV-BASED IMAGES AND DSMs USING DEEP LEARNING","URL":"https://isprs-annals.copernicus.org/articles/X-4-W1-2022/171/2023/isprs-annals-X-4-W1-2022-171-2023.html","volume":"X-4-W1-2022","author":[{"family":"Farajzadeh","given":"Z."},{"family":"Saadatseresht","given":"M."},{"family":"Alidoost","given":"F."}],"accessed":{"date-parts":[["2024",3,26]]},"issued":{"date-parts":[["2023",1,13]]}}},{"id":45,"uris":["http://zotero.org/groups/5416662/items/YWXEHKP5"],"itemData":{"id":45,"type":"paper-conference","abstract":"It is well know that for the same intensity areas, the buildings with different structure types can show different vulnerabilities. Thus, building structure type is one the key parameters for rapid estimation of casualties and injuries after earthquake, which is vital for emergency response and rescue. To estimate building structure types, the buildings are firstly extracted based on the spectrum, texture, and height information of UAV visible images. Then, the structure type of individual extracted buildings is classified using convolution neural network. To evaluate the accuracy of the proposed method, the images of Xuyi county, Huai'an City, Jiangsu Province are acquired using a small rotorcraft UAV. The results show that the user accuracy and cartography accuracy are 80.69% and 78.42%, respectively.","container-title":"IGARSS 2020 - 2020 IEEE International Geoscience and Remote Sensing Symposium","DOI":"10.1109/IGARSS39084.2020.9323613","event-place":"Waikoloa, HI, USA","event-title":"IGARSS 2020 - 2020 IEEE International Geoscience and Remote Sensing Symposium","ISBN":"978-1-72816-374-1","language":"en","license":"https://ieeexplore.ieee.org/Xplorehelp/downloads/license-information/IEEE.html","page":"1193-1196","publisher":"IEEE","publisher-place":"Waikoloa, HI, USA","source":"DOI.org (Crossref)","title":"Classification of Building Structure Types Using UAV Optical Images","URL":"https://ieeexplore.ieee.org/document/9323613/","author":[{"family":"Wu","given":"Haolin"},{"family":"Nie","given":"Gaozhong"},{"family":"Fan","given":"Xiwei"}],"accessed":{"date-parts":[["2024",3,26]]},"issued":{"date-parts":[["2020",9,26]]}}}],"schema":"https://github.com/citation-style-language/schema/raw/master/csl-citation.json"} </w:instrText>
      </w:r>
      <w:r>
        <w:fldChar w:fldCharType="separate"/>
      </w:r>
      <w:r w:rsidR="00ED71FE" w:rsidRPr="68F09FA5">
        <w:rPr>
          <w:rFonts w:eastAsiaTheme="minorEastAsia"/>
        </w:rPr>
        <w:t>(Farajzadeh et al., 2023; H. Wu et al., 2020)</w:t>
      </w:r>
      <w:r>
        <w:fldChar w:fldCharType="end"/>
      </w:r>
      <w:r w:rsidR="4FBC9EA0">
        <w:t>.</w:t>
      </w:r>
      <w:r w:rsidR="17C7B378">
        <w:t xml:space="preserve"> </w:t>
      </w:r>
      <w:r w:rsidR="2B57307A" w:rsidRPr="386D173C">
        <w:t xml:space="preserve">Moreover, integrating </w:t>
      </w:r>
      <w:r w:rsidR="672D53DB" w:rsidRPr="25CCC827">
        <w:t xml:space="preserve">detailed </w:t>
      </w:r>
      <w:r w:rsidR="2B57307A" w:rsidRPr="386D173C">
        <w:t xml:space="preserve">building segmentation with census data </w:t>
      </w:r>
      <w:r w:rsidR="672D53DB" w:rsidRPr="25CCC827">
        <w:t xml:space="preserve">has opened new avenues for </w:t>
      </w:r>
      <w:r w:rsidR="2B57307A" w:rsidRPr="386D173C">
        <w:t xml:space="preserve">refined population </w:t>
      </w:r>
      <w:r w:rsidR="672D53DB" w:rsidRPr="25CCC827">
        <w:t>estimation</w:t>
      </w:r>
      <w:r w:rsidR="2B57307A" w:rsidRPr="386D173C">
        <w:t xml:space="preserve"> </w:t>
      </w:r>
      <w:r w:rsidR="2B57307A" w:rsidRPr="386D173C">
        <w:lastRenderedPageBreak/>
        <w:t>at county and state levels</w:t>
      </w:r>
      <w:r w:rsidR="672D53DB" w:rsidRPr="25CCC827">
        <w:t>, offering valuable insights for policymakers and urban planners alike</w:t>
      </w:r>
      <w:r w:rsidR="2F42DBF0">
        <w:t>.</w:t>
      </w:r>
      <w:r w:rsidR="245EE3B0">
        <w:t xml:space="preserve"> </w:t>
      </w:r>
      <w:r w:rsidR="2B57307A">
        <w:t>Several studies have introduced diverse datasets and corresponding models for building segmentation and classification across various regions, highlighting the potential and challenges of these approaches</w:t>
      </w:r>
      <w:r w:rsidR="27BE764C">
        <w:t xml:space="preserve"> </w:t>
      </w:r>
      <w:r>
        <w:fldChar w:fldCharType="begin"/>
      </w:r>
      <w:r>
        <w:instrText xml:space="preserve"> ADDIN ZOTERO_ITEM CSL_CITATION {"citationID":"8qBLLo2W","properties":{"formattedCitation":"(Arruda et al., 2024; Huang et al., 2022)","plainCitation":"(Arruda et al., 2024; Huang et al., 2022)","noteIndex":0},"citationItems":[{"id":350,"uris":["http://zotero.org/groups/5416662/items/ATRYQG6H"],"itemData":{"id":350,"type":"article-journal","abstract":"Building classification is crucial for population estimation, traffic planning, urban planning, and emergency response applications. Although essential, such data is often not readily available. To alleviate this problem, this work presents a ...","container-title":"Scientific Data","DOI":"10.1038/s41597-024-04046-w","language":"en","note":"PMID: 39521802","page":"1210","source":"pmc.ncbi.nlm.nih.gov","title":"An OpenStreetMap derived building classification dataset for the United States","URL":"https://pmc.ncbi.nlm.nih.gov/articles/PMC11550320/","volume":"11","author":[{"family":"Arruda","given":"Henrique F.","dropping-particle":"de"},{"family":"Reia","given":"Sandro M."},{"family":"Ruan","given":"Shiyang"},{"family":"Atwal","given":"Kuldip S."},{"family":"Kavak","given":"Hamdi"},{"family":"Anderson","given":"Taylor"},{"family":"Pfoser","given":"Dieter"}],"accessed":{"date-parts":[["2024",11,22]]},"issued":{"date-parts":[["2024",11,9]]}}},{"id":102,"uris":["http://zotero.org/groups/5416662/items/WSCVGA8J"],"itemData":{"id":102,"type":"paper-conference","abstract":"We present a dataset for building detection and classification from very high-resolution satellite imagery with the focus on object-level interpretation of individual buildings. It is meant to provide not only a flexible test platform for object detection algorithms but also a solid basis for the comparison of city morphologies and the investigation of urban planning. In most current open datasets, buildings are treated either as a class of landcover in the form of masks or as simple objects defined by separate contours (footprints). Our dataset, instead, represents individual buildings using in-depth object-level descriptions concerning geometry as well as functionality. Buildings are treated as objects with individual ID and boundary. Adjacent building blocks are also separated according to house numbers making a subsequent high-level classification of individual buildings possible. The buildings are classified into predefined roof types, such as flat, gable and hipped roof as well as functional purposes, i.e., residential, commercial, industrial, public, and their sub-classes, e.g., single-family house, office building and school. In the first version of the dataset we provide selected urban areas from two cities: Beijing in China and Munich in Germany. It, therefore, (1) allows to verify algorithms that are not only valid for specific regions but also work robustly in spite of the diversity of cities on different continents with various land forms and styles of architecture and at the same time (2) provides the possibility to quantitatively compare the statistics and morphology of different cities. It is planned to extend the dataset by a continuous integration of various urban areas worldwide.","container-title":"2022 IEEE/CVF Conference on Computer Vision and Pattern Recognition Workshops (CVPRW)","DOI":"10.1109/CVPRW56347.2022.00147","event-place":"New Orleans, LA, USA","event-title":"2022 IEEE/CVF Conference on Computer Vision and Pattern Recognition Workshops (CVPRW)","ISBN":"978-1-66548-739-9","language":"en","page":"1412-1420","publisher":"IEEE","publisher-place":"New Orleans, LA, USA","source":"DOI.org (Crossref)","title":"Urban Building Classification (UBC) – A Dataset for Individual Building Detection and Classification from Satellite Imagery","URL":"https://ieeexplore.ieee.org/document/9857458/","author":[{"family":"Huang","given":"Xingliang"},{"family":"Ren","given":"Libo"},{"family":"Liu","given":"Chenglong"},{"family":"Wang","given":"Yixuan"},{"family":"Yu","given":"Hongfeng"},{"family":"Schmitt","given":"Michael"},{"family":"Hansch","given":"Ronny"},{"family":"Sun","given":"Xian"},{"family":"Huang","given":"Hai"},{"family":"Mayer","given":"Helmut"}],"accessed":{"date-parts":[["2024",2,23]]},"issued":{"date-parts":[["2022",6]]}}}],"schema":"https://github.com/citation-style-language/schema/raw/master/csl-citation.json"} </w:instrText>
      </w:r>
      <w:r>
        <w:fldChar w:fldCharType="separate"/>
      </w:r>
      <w:r w:rsidR="0A21606E">
        <w:rPr>
          <w:noProof/>
        </w:rPr>
        <w:t>(Arruda et al., 2024; Huang et al., 2022)</w:t>
      </w:r>
      <w:r>
        <w:fldChar w:fldCharType="end"/>
      </w:r>
      <w:r w:rsidR="2F42DBF0">
        <w:t>.</w:t>
      </w:r>
      <w:r w:rsidR="6864B999">
        <w:t xml:space="preserve"> </w:t>
      </w:r>
      <w:r w:rsidR="4F231D71">
        <w:t xml:space="preserve">Recent advancements in deep learning architectures, ranging from convolutional neural networks (CNNs) for object detection to transformer-based models for semantic segmentation, have demonstrated significant </w:t>
      </w:r>
      <w:r w:rsidR="004F2986">
        <w:t>potential</w:t>
      </w:r>
      <w:r w:rsidR="4F231D71">
        <w:t xml:space="preserve"> in automating large-scale building classification. </w:t>
      </w:r>
      <w:r w:rsidR="0484F0C9">
        <w:t>However, l</w:t>
      </w:r>
      <w:r w:rsidR="4F231D71">
        <w:t>imitations in existing labeled datasets and inconsistencies in data quality across different geographic regions continue to pose challenges for achieving reliable generalization and operational deployment.</w:t>
      </w:r>
      <w:r w:rsidR="3923368E">
        <w:t xml:space="preserve"> </w:t>
      </w:r>
    </w:p>
    <w:p w14:paraId="76746242" w14:textId="78C2BF6D" w:rsidR="1D9E494E" w:rsidRDefault="1D9E494E" w:rsidP="461E40E8">
      <w:pPr>
        <w:jc w:val="both"/>
      </w:pPr>
    </w:p>
    <w:p w14:paraId="478C6145" w14:textId="3A8F48AC" w:rsidR="51754797" w:rsidDel="007D52A1" w:rsidRDefault="03980E68" w:rsidP="68F09FA5">
      <w:pPr>
        <w:jc w:val="both"/>
      </w:pPr>
      <w:r>
        <w:t xml:space="preserve">Many existing studies focus on classifying only </w:t>
      </w:r>
      <w:r w:rsidR="633716A5">
        <w:t>two or three</w:t>
      </w:r>
      <w:r>
        <w:t xml:space="preserve"> building types, which does not reflect the rich diversity of real cities </w:t>
      </w:r>
      <w:r>
        <w:fldChar w:fldCharType="begin"/>
      </w:r>
      <w:r>
        <w:instrText xml:space="preserve"> ADDIN ZOTERO_ITEM CSL_CITATION {"citationID":"VQrydu71","properties":{"formattedCitation":"(Alsabhan et al., 2022; Vasavi et al., 2023)","plainCitation":"(Alsabhan et al., 2022; Vasavi et al., 2023)","noteIndex":0},"citationItems":[{"id":114,"uris":["http://zotero.org/groups/5416662/items/VQZP8LHV"],"itemData":{"id":114,"type":"article-journal","abstract":"Automatic building detection from high-resolution satellite imaging images has many applications. Understanding socioeconomic development and keeping track of population migrations are essential for effective civic planning. These civil feature systems may also help update maps after natural disasters or in geographic regions undergoing dramatic population expansion. To accomplish the desired goal, a variety of image processing techniques were employed. They are often inaccurate or take a long time to process. Convolutional neural networks (CNNs) are being designed to extract buildings from satellite images, based on the U-Net, which was first developed to segment medical images. The minimal number of images from the open dataset, in RGB format with variable shapes, reveals one of the advantages of the U-Net; that is, it develops excellent accuracy from a limited amount of training material with minimal effort and training time. The encoder portion of U-Net was altered to test the feasibility of using a transfer learning facility. VGGNet and ResNet were both used for the same purpose. The findings of these models were also compared to our own bespoke U-Net, which was designed from the ground up. With an accuracy of 84.9%, the VGGNet backbone was shown to be the best feature extractor. Compared to the current best models for tackling a similar problem with a larger dataset, the present results are considered superior.","container-title":"Computational Intelligence and Neuroscience","DOI":"10.1155/2022/4831223","ISSN":"1687-5273, 1687-5265","journalAbbreviation":"Computational Intelligence and Neuroscience","language":"en","page":"1-13","source":"DOI.org (Crossref)","title":"Detecting Buildings and Nonbuildings from Satellite Images Using U-Net","URL":"https://www.hindawi.com/journals/cin/2022/4831223/","volume":"2022","author":[{"family":"Alsabhan","given":"Waleed"},{"family":"Alotaiby","given":"Turky"},{"family":"Dudin","given":"Basil"}],"editor":[{"family":"Bhardwaj","given":"Arpit"}],"accessed":{"date-parts":[["2024",2,23]]},"issued":{"date-parts":[["2022",5,5]]}}},{"id":109,"uris":["http://zotero.org/groups/5416662/items/FQX4CGKR"],"itemData":{"id":109,"type":"article-journal","abstract":"The urbanization rate of India is 35.9 % by 2022 reports. In this 45.23 % of urbanization is happening in Maharashtra and it is the third most urbanized state of India after Tamil Nadu and Kerala. In metropolitan areas, the classification of land cover from satellite images has been the focus of remote sensing over the years. Due to complex architecture and a lack of labeled data, classifying buildings in metropolitan areas from very high resolution (VHR) satellite imagery is challenging. Traditional approaches for building classification include hand-crafted features and transfer learning methods. These methods often struggle with the variability in building shapes, orientation, and viewpoint, leading to low accuracy in densely populated urban areas and limited performance when dealing with high- resolution satellite images. A deep-learning based approach for semantic segmentation using U-Net with a backbone of ResNet-34 is proposed for building classification. Urban area Dataset with Images of 0.5 m resolution is prepared from SASPlanet. One hot Encoding is applied for classifying buildings. U-Net is trained with encoded data. The proposed model is evaluated on the Indian dataset, specifically, the urban areas of Nashik, Maharashtra state and the accuracy obtained for the classification dataset is 60 % and the accuracy of the building detection is about 85 %. Change detection is calculated from bi-temporal images. The GIS maps are updated to detect changes in buildings, represented by different colors to distinguish newly constructed buildings, existing structures and demolished ones.","container-title":"The Egyptian Journal of Remote Sensing and Space Sciences","DOI":"10.1016/j.ejrs.2023.11.008","ISSN":"11109823","issue":"4","journalAbbreviation":"The Egyptian Journal of Remote Sensing and Space Sciences","language":"en","page":"937-953","source":"DOI.org (Crossref)","title":"Classification of buildings from VHR satellite images using ensemble of U-Net and ResNet","URL":"https://linkinghub.elsevier.com/retrieve/pii/S1110982323000960","volume":"26","author":[{"family":"Vasavi","given":"S."},{"family":"Sri Somagani","given":"Hema"},{"family":"Sai","given":"Yarlagadda"}],"accessed":{"date-parts":[["2024",2,23]]},"issued":{"date-parts":[["2023",12]]}}}],"schema":"https://github.com/citation-style-language/schema/raw/master/csl-citation.json"} </w:instrText>
      </w:r>
      <w:r>
        <w:fldChar w:fldCharType="separate"/>
      </w:r>
      <w:r w:rsidR="00570BAC" w:rsidRPr="68F09FA5">
        <w:rPr>
          <w:noProof/>
        </w:rPr>
        <w:t>(Alsabhan et al., 2022; Vasavi et al., 2023)</w:t>
      </w:r>
      <w:r>
        <w:fldChar w:fldCharType="end"/>
      </w:r>
      <w:r w:rsidR="7F504874">
        <w:t>.</w:t>
      </w:r>
      <w:r>
        <w:t xml:space="preserve"> Accurate boundary detection remains especially challenging in dense, shadowed, or region-specific urban environments </w:t>
      </w:r>
      <w:r>
        <w:fldChar w:fldCharType="begin"/>
      </w:r>
      <w:r>
        <w:instrText xml:space="preserve"> ADDIN ZOTERO_ITEM CSL_CITATION {"citationID":"AGraPn3o","properties":{"formattedCitation":"(Huang et al., 2022; Lloyd et al., 2020)","plainCitation":"(Huang et al., 2022; Lloyd et al., 2020)","noteIndex":0},"citationItems":[{"id":102,"uris":["http://zotero.org/groups/5416662/items/WSCVGA8J"],"itemData":{"id":102,"type":"paper-conference","abstract":"We present a dataset for building detection and classification from very high-resolution satellite imagery with the focus on object-level interpretation of individual buildings. It is meant to provide not only a flexible test platform for object detection algorithms but also a solid basis for the comparison of city morphologies and the investigation of urban planning. In most current open datasets, buildings are treated either as a class of landcover in the form of masks or as simple objects defined by separate contours (footprints). Our dataset, instead, represents individual buildings using in-depth object-level descriptions concerning geometry as well as functionality. Buildings are treated as objects with individual ID and boundary. Adjacent building blocks are also separated according to house numbers making a subsequent high-level classification of individual buildings possible. The buildings are classified into predefined roof types, such as flat, gable and hipped roof as well as functional purposes, i.e., residential, commercial, industrial, public, and their sub-classes, e.g., single-family house, office building and school. In the first version of the dataset we provide selected urban areas from two cities: Beijing in China and Munich in Germany. It, therefore, (1) allows to verify algorithms that are not only valid for specific regions but also work robustly in spite of the diversity of cities on different continents with various land forms and styles of architecture and at the same time (2) provides the possibility to quantitatively compare the statistics and morphology of different cities. It is planned to extend the dataset by a continuous integration of various urban areas worldwide.","container-title":"2022 IEEE/CVF Conference on Computer Vision and Pattern Recognition Workshops (CVPRW)","DOI":"10.1109/CVPRW56347.2022.00147","event-place":"New Orleans, LA, USA","event-title":"2022 IEEE/CVF Conference on Computer Vision and Pattern Recognition Workshops (CVPRW)","ISBN":"978-1-66548-739-9","language":"en","page":"1412-1420","publisher":"IEEE","publisher-place":"New Orleans, LA, USA","source":"DOI.org (Crossref)","title":"Urban Building Classification (UBC) – A Dataset for Individual Building Detection and Classification from Satellite Imagery","URL":"https://ieeexplore.ieee.org/document/9857458/","author":[{"family":"Huang","given":"Xingliang"},{"family":"Ren","given":"Libo"},{"family":"Liu","given":"Chenglong"},{"family":"Wang","given":"Yixuan"},{"family":"Yu","given":"Hongfeng"},{"family":"Schmitt","given":"Michael"},{"family":"Hansch","given":"Ronny"},{"family":"Sun","given":"Xian"},{"family":"Huang","given":"Hai"},{"family":"Mayer","given":"Helmut"}],"accessed":{"date-parts":[["2024",2,23]]},"issued":{"date-parts":[["2022",6]]}}},{"id":97,"uris":["http://zotero.org/groups/5416662/items/PDGNB2FC"],"itemData":{"id":97,"type":"article-journal","abstract":"Utilising satellite images for planning and development is becoming a common practice as computational power and machine learning capabilities expand. In this paper, we explore the use of satellite image derived building footprint data to classify the residential status of urban buildings in low and middle income countries. A recently developed ensemble machine learning building classiﬁcation model is applied for the ﬁrst time to the Democratic Republic of the Congo, and to Nigeria. The model is informed by building footprint and label data of greater completeness and attribute consistency than have previously been available for these countries. A GIS workﬂow is described that semiautomates the preparation of data for input to the model. The workﬂow is designed to be particularly useful to those who apply the model to additional countries and use input data from diverse sources. Results show that the ensemble model correctly classiﬁes between 85% and 93% of structures as residential and nonresidential across both countries. The classiﬁcation outputs are likely to be valuable in the modelling of human population distributions, as well as in a range of related applications such as urban planning, resource allocation, and service delivery.","container-title":"Remote Sensing","DOI":"10.3390/rs12233847","ISSN":"2072-4292","issue":"23","journalAbbreviation":"Remote Sensing","language":"en","page":"3847","source":"DOI.org (Crossref)","title":"Using GIS and Machine Learning to Classify Residential Status of Urban Buildings in Low and Middle Income Settings","URL":"https://www.mdpi.com/2072-4292/12/23/3847","volume":"12","author":[{"family":"Lloyd","given":"Christopher"},{"family":"Sturrock","given":"Hugh"},{"family":"Leasure","given":"Douglas"},{"family":"Jochem","given":"Warren"},{"family":"Lázár","given":"Attila"},{"family":"Tatem","given":"Andrew"}],"accessed":{"date-parts":[["2024",3,1]]},"issued":{"date-parts":[["2020",11,24]]}}}],"schema":"https://github.com/citation-style-language/schema/raw/master/csl-citation.json"} </w:instrText>
      </w:r>
      <w:r>
        <w:fldChar w:fldCharType="separate"/>
      </w:r>
      <w:r w:rsidR="00570BAC" w:rsidRPr="68F09FA5">
        <w:rPr>
          <w:noProof/>
        </w:rPr>
        <w:t>(Huang et al., 2022; Lloyd et al., 2020)</w:t>
      </w:r>
      <w:r>
        <w:fldChar w:fldCharType="end"/>
      </w:r>
      <w:r w:rsidR="7F504874">
        <w:t>.</w:t>
      </w:r>
      <w:r>
        <w:t xml:space="preserve"> Additionally, researchers lack access to comprehensive datasets that include a broad array of building types from varied cultural and architectural contexts. This constraint hinders the development of universally robust methods </w:t>
      </w:r>
      <w:r>
        <w:fldChar w:fldCharType="begin"/>
      </w:r>
      <w:r>
        <w:instrText xml:space="preserve"> ADDIN ZOTERO_ITEM CSL_CITATION {"citationID":"DiRUIpLO","properties":{"formattedCitation":"(Dimassi et al., 2021; Ji et al., 2019)","plainCitation":"(Dimassi et al., 2021; Ji et al., 2019)","noteIndex":0},"citationItems":[{"id":121,"uris":["http://zotero.org/groups/5416662/items/N9SZ6CGG"],"itemData":{"id":121,"type":"article","abstract":"Buildings classiﬁcation using satellite images is becoming more important for several applications such as damage assessment, resource allocation, and population estimation. We focus, in this work, on buildings damage assessment (BDA) and buildings type classiﬁcation (BTC) of residential and non-residential buildings. We propose to rely solely on RGB satellite images and follow a 2-stage deep learning-based approach, where ﬁrst, buildings’ footprints are extracted using a semantic segmentation model, followed by classiﬁcation of the cropped images. Due to the lack of an appropriate dataset for the residential/non-residential building classiﬁcation, we introduce a new dataset of high-resolution satellite images. We conduct extensive experiments to select the best hyper-parameters, model architecture, and training paradigm, and we propose a new transfer learning-based approach that outperforms classical methods. Finally, we validate the proposed approach on two applications showing excellent accuracy and F1-score metrics.","language":"en","note":"arXiv:2111.14650 [cs]","number":"arXiv:2111.14650","publisher":"arXiv","source":"arXiv.org","title":"Buildings Classification using Very High Resolution Satellite Imagery","URL":"http://arxiv.org/abs/2111.14650","author":[{"family":"Dimassi","given":"Mohammad"},{"family":"Samhat","given":"Abed Ellatif"},{"family":"Zaraket","given":"Mohammad"},{"family":"Haidar","given":"Jamal"},{"family":"Shukor","given":"Mustafa"},{"family":"Ghandour","given":"Ali J."}],"accessed":{"date-parts":[["2024",2,23]]},"issued":{"date-parts":[["2021",11,29]]}}},{"id":84,"uris":["http://zotero.org/groups/5416662/items/9S2C7JQ3"],"itemData":{"id":84,"type":"article-journal","abstract":"The application of the convolutional neural network has shown to greatly improve the accuracy of building extraction from remote sensing imagery. In this paper, we created and made open a high-quality multisource data set for building detection, evaluated the accuracy obtained in most recent studies on the data set, demonstrated the use of our data set, and proposed a Siamese fully convolutional network model that obtained better segmentation accuracy. The building data set that we created contains not only aerial images but also satellite images covering 1000 km2 with both raster labels and vector maps. The accuracy of applying the same methodology to our aerial data set outperformed several other open building data sets. On the aerial data set, we gave a thorough evaluation and comparison of most recent deep learning-based methods, and proposed a Siamese U-Net with shared weights in two branches, and original images and their down-sampled counterparts as inputs, which signiﬁcantly improves the segmentation accuracy, especially for large buildings. For multisource building extraction, the generalization ability is further evaluated and extended by applying a radiometric augmentation strategy to transfer pretrained models on the aerial data set to the satellite data set. The designed experiments indicate our data set is accurate and can serve multiple purposes including building instance segmentation and change detection; our result shows the Siamese U-Net outperforms current building extraction methods and could provide valuable reference.","container-title":"IEEE Transactions on Geoscience and Remote Sensing","DOI":"10.1109/TGRS.2018.2858817","ISSN":"0196-2892, 1558-0644","issue":"1","journalAbbreviation":"IEEE Trans. Geosci. Remote Sensing","language":"en","page":"574-586","source":"DOI.org (Crossref)","title":"Fully Convolutional Networks for Multisource Building Extraction From an Open Aerial and Satellite Imagery Data Set","URL":"https://ieeexplore.ieee.org/document/8444434/","volume":"57","author":[{"family":"Ji","given":"Shunping"},{"family":"Wei","given":"Shiqing"},{"family":"Lu","given":"Meng"}],"accessed":{"date-parts":[["2024",3,2]]},"issued":{"date-parts":[["2019",1]]}}}],"schema":"https://github.com/citation-style-language/schema/raw/master/csl-citation.json"} </w:instrText>
      </w:r>
      <w:r>
        <w:fldChar w:fldCharType="separate"/>
      </w:r>
      <w:r w:rsidR="00570BAC" w:rsidRPr="68F09FA5">
        <w:rPr>
          <w:noProof/>
        </w:rPr>
        <w:t>(Dimassi et al., 2021; Ji et al., 2019)</w:t>
      </w:r>
      <w:r>
        <w:fldChar w:fldCharType="end"/>
      </w:r>
      <w:r w:rsidR="7F504874">
        <w:t>.</w:t>
      </w:r>
      <w:r w:rsidR="00AF1C42">
        <w:t xml:space="preserve"> </w:t>
      </w:r>
      <w:r w:rsidR="6A26C170">
        <w:t xml:space="preserve">Building classification typically involves categorizing structures based on their physical attributes, spatial distribution, and contextual surroundings </w:t>
      </w:r>
      <w:r>
        <w:fldChar w:fldCharType="begin"/>
      </w:r>
      <w:r>
        <w:instrText xml:space="preserve"> ADDIN ZOTERO_ITEM CSL_CITATION {"citationID":"UXlVl02p","properties":{"formattedCitation":"(Ithape et al., 2023)","plainCitation":"(Ithape et al., 2023)","noteIndex":0},"citationItems":[{"id":70,"uris":["http://zotero.org/groups/5416662/items/5M37HKFD"],"itemData":{"id":70,"type":"article-journal","abstract":"Classifying land cover using satellite pictures is a crucial technique for researching terrestrial resources. Presently, a number of satellites, including Sentinel and Landsat 8, have captured enormous collections of highresolution images that contain satellite-based data. Due to the vast quantity of data and variety of kinds, it is difficult to categorize the land cover in these images. Deep Neural Networks can categorize these massive volumes of data, which makes them quite helpful in this situation. Similar studies in the field, which need subject-matter expertise, relied on simpler models and a significant amount of manually constructed parameters. In this study, a deeper Convolutional Neural Network (CNN) model without any satellite imagespecific characteristics is proposed. On SAT4 and SAT6 pictures, our 10- layered network exhibits exceptional accuracy up to 96 percent. It is still referred to as a lightweight model because the majority of models in artificial intelligence (AI)-CNN are far bigger and deeper than ours [1]. Index Terms—sequential CNN, SAT4, SAT6, Convolutional Neural Networks, Remote Sensing, Satellite Image Classification.","container-title":"International Research Journal of Modernization in Engineering Technology and Science","DOI":"10.56726/IRJMETS41406","ISSN":"25825208","journalAbbreviation":"IRJMETS","language":"en","source":"DOI.org (Crossref)","title":"CNN architecture for land classification using satellite images","URL":"https://www.irjmets.com/uploadedfiles/paper//issue_6_june_2023/41406/final/fin_irjmets1685886647.pdf","author":[{"family":"Ithape","given":"Ashish"},{"family":"Indalkar","given":"Sarvesh"},{"family":"Phalke","given":"Pratik"},{"family":"","given":"Shastri"},{"family":"","given":"Padulkar"}],"accessed":{"date-parts":[["2024",2,23]]},"issued":{"date-parts":[["2023",6,7]]}}}],"schema":"https://github.com/citation-style-language/schema/raw/master/csl-citation.json"} </w:instrText>
      </w:r>
      <w:r>
        <w:fldChar w:fldCharType="separate"/>
      </w:r>
      <w:r w:rsidR="00570BAC" w:rsidRPr="68F09FA5">
        <w:rPr>
          <w:noProof/>
        </w:rPr>
        <w:t>(Ithape et al., 2023)</w:t>
      </w:r>
      <w:r>
        <w:fldChar w:fldCharType="end"/>
      </w:r>
      <w:r w:rsidR="79A18BB7">
        <w:t xml:space="preserve">. </w:t>
      </w:r>
      <w:r w:rsidR="7F504874">
        <w:t>Larger, well-structured datasets are therefore critical for advancing the reliability and global applicability of building classification.</w:t>
      </w:r>
    </w:p>
    <w:p w14:paraId="39A8FB90" w14:textId="120255BD" w:rsidR="51754797" w:rsidDel="007D52A1" w:rsidRDefault="51754797" w:rsidP="6BB1213C">
      <w:pPr>
        <w:ind w:firstLine="720"/>
        <w:jc w:val="both"/>
      </w:pPr>
    </w:p>
    <w:p w14:paraId="14011168" w14:textId="2E55AEF9" w:rsidR="51754797" w:rsidDel="007D52A1" w:rsidRDefault="61A074E8" w:rsidP="68F09FA5">
      <w:pPr>
        <w:jc w:val="both"/>
      </w:pPr>
      <w:r>
        <w:t>The task of accurately classifying buildings presents many interconnected challenges in today’s rapidly evolving urban landscapes. Cities are dynamic, with buildings coming in countless shapes, sizes, and uses, often changing their purposes over time as communities grow and adapt</w:t>
      </w:r>
      <w:r w:rsidR="00B47C60">
        <w:t xml:space="preserve"> </w:t>
      </w:r>
      <w:r>
        <w:fldChar w:fldCharType="begin"/>
      </w:r>
      <w:r>
        <w:instrText xml:space="preserve"> ADDIN ZOTERO_ITEM CSL_CITATION {"citationID":"CYBvNVZj","properties":{"formattedCitation":"(Ithape et al., 2023)","plainCitation":"(Ithape et al., 2023)","noteIndex":0},"citationItems":[{"id":70,"uris":["http://zotero.org/groups/5416662/items/5M37HKFD"],"itemData":{"id":70,"type":"article-journal","abstract":"Classifying land cover using satellite pictures is a crucial technique for researching terrestrial resources. Presently, a number of satellites, including Sentinel and Landsat 8, have captured enormous collections of highresolution images that contain satellite-based data. Due to the vast quantity of data and variety of kinds, it is difficult to categorize the land cover in these images. Deep Neural Networks can categorize these massive volumes of data, which makes them quite helpful in this situation. Similar studies in the field, which need subject-matter expertise, relied on simpler models and a significant amount of manually constructed parameters. In this study, a deeper Convolutional Neural Network (CNN) model without any satellite imagespecific characteristics is proposed. On SAT4 and SAT6 pictures, our 10- layered network exhibits exceptional accuracy up to 96 percent. It is still referred to as a lightweight model because the majority of models in artificial intelligence (AI)-CNN are far bigger and deeper than ours [1]. Index Terms—sequential CNN, SAT4, SAT6, Convolutional Neural Networks, Remote Sensing, Satellite Image Classification.","container-title":"International Research Journal of Modernization in Engineering Technology and Science","DOI":"10.56726/IRJMETS41406","ISSN":"25825208","journalAbbreviation":"IRJMETS","language":"en","source":"DOI.org (Crossref)","title":"CNN architecture for land classification using satellite images","URL":"https://www.irjmets.com/uploadedfiles/paper//issue_6_june_2023/41406/final/fin_irjmets1685886647.pdf","author":[{"family":"Ithape","given":"Ashish"},{"family":"Indalkar","given":"Sarvesh"},{"family":"Phalke","given":"Pratik"},{"family":"","given":"Shastri"},{"family":"","given":"Padulkar"}],"accessed":{"date-parts":[["2024",2,23]]},"issued":{"date-parts":[["2023",6,7]]}}}],"schema":"https://github.com/citation-style-language/schema/raw/master/csl-citation.json"} </w:instrText>
      </w:r>
      <w:r>
        <w:fldChar w:fldCharType="separate"/>
      </w:r>
      <w:r w:rsidR="00E45A08" w:rsidRPr="68F09FA5">
        <w:rPr>
          <w:noProof/>
        </w:rPr>
        <w:t>(Ithape et al., 2023)</w:t>
      </w:r>
      <w:r>
        <w:fldChar w:fldCharType="end"/>
      </w:r>
      <w:r w:rsidR="556DB1D5">
        <w:t>.</w:t>
      </w:r>
      <w:r>
        <w:t xml:space="preserve"> Modern buildings frequently serve multiple functions, such as apartment complexes with ground-floor retail spaces or office buildings that include both commercial and residential areas, making them particularly difficult to categorize. Traditional field surveys where people walk through cities to document structures can provide detailed information but are increasingly impractical, requiring significant time and resources that quickly become outdated </w:t>
      </w:r>
      <w:r>
        <w:fldChar w:fldCharType="begin"/>
      </w:r>
      <w:r>
        <w:instrText xml:space="preserve"> ADDIN ZOTERO_ITEM CSL_CITATION {"citationID":"9FQ1SWSR","properties":{"formattedCitation":"(Adha et al., 2022; Hu et al., 2023)","plainCitation":"(Adha et al., 2022; Hu et al., 2023)","noteIndex":0},"citationItems":[{"id":58,"uris":["http://zotero.org/groups/5416662/items/A4IECATS"],"itemData":{"id":58,"type":"article-journal","abstract":"Despite extensive study, performing Rapid visual screening is still a challenging task for many countries. The challenges include the lack of trained engineers, limited resources, and a large building inventory to detect. One of the most important aspect in rapid visual screening is to establish the building classification based on the guidelines’ specific criteria. This study proposes a general framework based on Convolutional Neural Network to perform automated building classification for the rapid visual screening procedure. The method classifies buildings based on the Federal Emergency Management Agency (FEMA)-154 guidelines and uses transfer learning techniques from a pre-trained network. The Indonesian building portfolio is used as a case study and a dataset of building images generated through web-scraping on Google Search™ engines and Google StreetView™ website is used for the method validation. Results show that the proposed framework has promising potential to automate the building classification based on FEMA-154 guidelines.","container-title":"Cogent Engineering","DOI":"10.1080/23311916.2022.2065900","ISSN":"null","issue":"1","note":"publisher: Cogent OA\n_eprint: https://doi.org/10.1080/23311916.2022.2065900","page":"2065900","source":"Taylor and Francis+NEJM","title":"Automated building classification framework using convolutional neural network","URL":"https://doi.org/10.1080/23311916.2022.2065900","volume":"9","author":[{"family":"Adha","given":"Augusta"},{"family":"Pamuncak","given":"Arya"},{"family":"Qiao","given":"Wen"},{"family":"Laory","given":"Irwanda"}],"editor":[{"family":"Brando","given":"Giuseppe"}],"accessed":{"date-parts":[["2024",3,17]]},"issued":{"date-parts":[["2022",12,31]]}}},{"id":57,"uris":["http://zotero.org/groups/5416662/items/PQRR5ZM9"],"itemData":{"id":57,"type":"article-journal","abstract":"There are high concentrations of urban spaces and increasingly complex land use types. Providing an efficient and scientific identification of building types has become a major challenge in urban architectural planning. This study used an optimized gradient-boosted decision tree algorithm to enhance a decision tree model for building classification. Through supervised classification learning, machine learning training was conducted using a business-type weighted database. We innovatively established a form database to store input items. During parameter optimization, parameters such as the number of nodes, maximum depth, and learning rate were gradually adjusted based on the performance of the verification set to achieve optimal performance on the verification set under the same conditions. Simultaneously, a k-fold cross-validation method was used to avoid overfitting. The model clusters trained in the machine learning training corresponded to various city sizes. By setting the parameters to determine the size of the area of land for a target city, the corresponding classification model could be invoked. The experimental results show that this algorithm has high accuracy in building recognition. Especially in R, S, and U-class buildings, the overall accuracy rate of recognition reaches over 94%.","container-title":"Sensors (Basel, Switzerland)","DOI":"10.3390/s23115353","ISSN":"1424-8220","issue":"11","journalAbbreviation":"Sensors (Basel)","note":"PMID: 37300080\nPMCID: PMC10256069","page":"5353","source":"PubMed Central","title":"Classification and Recognition of Building Appearance Based on Optimized Gradient-Boosted Decision Tree Algorithm","URL":"https://www.ncbi.nlm.nih.gov/pmc/articles/PMC10256069/","volume":"23","author":[{"family":"Hu","given":"Mengting"},{"family":"Guo","given":"Lingxiang"},{"family":"Liu","given":"Jing"},{"family":"Song","given":"Yuxuan"}],"accessed":{"date-parts":[["2024",3,18]]},"issued":{"date-parts":[["2023",6,5]]}}}],"schema":"https://github.com/citation-style-language/schema/raw/master/csl-citation.json"} </w:instrText>
      </w:r>
      <w:r>
        <w:fldChar w:fldCharType="separate"/>
      </w:r>
      <w:r w:rsidR="00570BAC" w:rsidRPr="68F09FA5">
        <w:rPr>
          <w:noProof/>
        </w:rPr>
        <w:t>(Adha et al., 2022; Hu et al., 2023)</w:t>
      </w:r>
      <w:r>
        <w:fldChar w:fldCharType="end"/>
      </w:r>
      <w:r w:rsidR="556DB1D5">
        <w:t>.</w:t>
      </w:r>
      <w:r w:rsidR="46306C35">
        <w:t xml:space="preserve"> </w:t>
      </w:r>
      <w:r>
        <w:t>This is where satellite technology has transformed our approach to building classification.</w:t>
      </w:r>
      <w:r w:rsidR="71F1290F">
        <w:t xml:space="preserve"> </w:t>
      </w:r>
    </w:p>
    <w:p w14:paraId="628F2064" w14:textId="7CCC2B53" w:rsidR="51754797" w:rsidDel="007D52A1" w:rsidRDefault="51754797" w:rsidP="51754797">
      <w:pPr>
        <w:jc w:val="both"/>
      </w:pPr>
    </w:p>
    <w:p w14:paraId="62B61A44" w14:textId="0A504767" w:rsidR="179FBDD2" w:rsidRDefault="59E8F5AD" w:rsidP="68F09FA5">
      <w:pPr>
        <w:jc w:val="both"/>
      </w:pPr>
      <w:r>
        <w:t xml:space="preserve">Modern satellites can capture detailed images of entire cities in minutes, providing regular updates that reveal new construction, demolition, and changes in land-use patterns </w:t>
      </w:r>
      <w:r>
        <w:fldChar w:fldCharType="begin"/>
      </w:r>
      <w:r>
        <w:instrText xml:space="preserve"> ADDIN ZOTERO_ITEM CSL_CITATION {"citationID":"0rQa27k1","properties":{"formattedCitation":"(Abburu &amp; Babu Golla, 2015; Vasavi et al., 2023)","plainCitation":"(Abburu &amp; Babu Golla, 2015; Vasavi et al., 2023)","noteIndex":0},"citationItems":[{"id":106,"uris":["http://zotero.org/groups/5416662/items/HG74MVFN"],"itemData":{"id":106,"type":"article-journal","abstract":"Satellite image classification process involves grouping the image pixel values into meaningful categories. Several satellite image classification methods and techniques are available. Satellite image classification methods can be broadly classified into three categories 1) automatic 2) manual and 3) hybrid. All three methods have their own advantages and disadvantages. Majority of the satellite image classification methods fall under first category. Satellite image classification needs selection of appropriate classification method based on the requirements. The current research work is a study on satellite image classification methods and techniques. The research work also compares various researcher’s comparative results on satellite image classification methods.","container-title":"International Journal of Computer Applications","DOI":"10.5120/21088-3779","ISSN":"09758887","issue":"8","journalAbbreviation":"IJCA","language":"en","page":"20-25","source":"DOI.org (Crossref)","title":"Satellite Image Classification Methods and Techniques: A Review","title-short":"Satellite Image Classification Methods and Techniques","URL":"http://research.ijcaonline.org/volume119/number8/pxc3903779.pdf","volume":"119","author":[{"family":"Abburu","given":"Sunitha"},{"family":"Babu Golla","given":"Suresh"}],"accessed":{"date-parts":[["2024",2,23]]},"issued":{"date-parts":[["2015",6,18]]}}},{"id":109,"uris":["http://zotero.org/groups/5416662/items/FQX4CGKR"],"itemData":{"id":109,"type":"article-journal","abstract":"The urbanization rate of India is 35.9 % by 2022 reports. In this 45.23 % of urbanization is happening in Maharashtra and it is the third most urbanized state of India after Tamil Nadu and Kerala. In metropolitan areas, the classification of land cover from satellite images has been the focus of remote sensing over the years. Due to complex architecture and a lack of labeled data, classifying buildings in metropolitan areas from very high resolution (VHR) satellite imagery is challenging. Traditional approaches for building classification include hand-crafted features and transfer learning methods. These methods often struggle with the variability in building shapes, orientation, and viewpoint, leading to low accuracy in densely populated urban areas and limited performance when dealing with high- resolution satellite images. A deep-learning based approach for semantic segmentation using U-Net with a backbone of ResNet-34 is proposed for building classification. Urban area Dataset with Images of 0.5 m resolution is prepared from SASPlanet. One hot Encoding is applied for classifying buildings. U-Net is trained with encoded data. The proposed model is evaluated on the Indian dataset, specifically, the urban areas of Nashik, Maharashtra state and the accuracy obtained for the classification dataset is 60 % and the accuracy of the building detection is about 85 %. Change detection is calculated from bi-temporal images. The GIS maps are updated to detect changes in buildings, represented by different colors to distinguish newly constructed buildings, existing structures and demolished ones.","container-title":"The Egyptian Journal of Remote Sensing and Space Sciences","DOI":"10.1016/j.ejrs.2023.11.008","ISSN":"11109823","issue":"4","journalAbbreviation":"The Egyptian Journal of Remote Sensing and Space Sciences","language":"en","page":"937-953","source":"DOI.org (Crossref)","title":"Classification of buildings from VHR satellite images using ensemble of U-Net and ResNet","URL":"https://linkinghub.elsevier.com/retrieve/pii/S1110982323000960","volume":"26","author":[{"family":"Vasavi","given":"S."},{"family":"Sri Somagani","given":"Hema"},{"family":"Sai","given":"Yarlagadda"}],"accessed":{"date-parts":[["2024",2,23]]},"issued":{"date-parts":[["2023",12]]}}}],"schema":"https://github.com/citation-style-language/schema/raw/master/csl-citation.json"} </w:instrText>
      </w:r>
      <w:r>
        <w:fldChar w:fldCharType="separate"/>
      </w:r>
      <w:r w:rsidR="00570BAC" w:rsidRPr="68F09FA5">
        <w:rPr>
          <w:noProof/>
        </w:rPr>
        <w:t>(Abburu &amp; Babu Golla, 2015; Vasavi et al., 2023)</w:t>
      </w:r>
      <w:r>
        <w:fldChar w:fldCharType="end"/>
      </w:r>
      <w:r w:rsidR="7695B249">
        <w:t>.</w:t>
      </w:r>
      <w:r>
        <w:t xml:space="preserve"> These high-resolution images offer detailed insights into building layouts with minimal effort compared to traditional surveying, making them indispensable for monitoring urban development </w:t>
      </w:r>
      <w:r>
        <w:fldChar w:fldCharType="begin"/>
      </w:r>
      <w:r>
        <w:instrText xml:space="preserve"> ADDIN ZOTERO_ITEM CSL_CITATION {"citationID":"COn3a3J1","properties":{"formattedCitation":"(Alsabhan et al., 2022)","plainCitation":"(Alsabhan et al., 2022)","noteIndex":0},"citationItems":[{"id":114,"uris":["http://zotero.org/groups/5416662/items/VQZP8LHV"],"itemData":{"id":114,"type":"article-journal","abstract":"Automatic building detection from high-resolution satellite imaging images has many applications. Understanding socioeconomic development and keeping track of population migrations are essential for effective civic planning. These civil feature systems may also help update maps after natural disasters or in geographic regions undergoing dramatic population expansion. To accomplish the desired goal, a variety of image processing techniques were employed. They are often inaccurate or take a long time to process. Convolutional neural networks (CNNs) are being designed to extract buildings from satellite images, based on the U-Net, which was first developed to segment medical images. The minimal number of images from the open dataset, in RGB format with variable shapes, reveals one of the advantages of the U-Net; that is, it develops excellent accuracy from a limited amount of training material with minimal effort and training time. The encoder portion of U-Net was altered to test the feasibility of using a transfer learning facility. VGGNet and ResNet were both used for the same purpose. The findings of these models were also compared to our own bespoke U-Net, which was designed from the ground up. With an accuracy of 84.9%, the VGGNet backbone was shown to be the best feature extractor. Compared to the current best models for tackling a similar problem with a larger dataset, the present results are considered superior.","container-title":"Computational Intelligence and Neuroscience","DOI":"10.1155/2022/4831223","ISSN":"1687-5273, 1687-5265","journalAbbreviation":"Computational Intelligence and Neuroscience","language":"en","page":"1-13","source":"DOI.org (Crossref)","title":"Detecting Buildings and Nonbuildings from Satellite Images Using U-Net","URL":"https://www.hindawi.com/journals/cin/2022/4831223/","volume":"2022","author":[{"family":"Alsabhan","given":"Waleed"},{"family":"Alotaiby","given":"Turky"},{"family":"Dudin","given":"Basil"}],"editor":[{"family":"Bhardwaj","given":"Arpit"}],"accessed":{"date-parts":[["2024",2,23]]},"issued":{"date-parts":[["2022",5,5]]}}}],"schema":"https://github.com/citation-style-language/schema/raw/master/csl-citation.json"} </w:instrText>
      </w:r>
      <w:r>
        <w:fldChar w:fldCharType="separate"/>
      </w:r>
      <w:r w:rsidR="00570BAC" w:rsidRPr="68F09FA5">
        <w:rPr>
          <w:noProof/>
        </w:rPr>
        <w:t>(Alsabhan et al., 2022)</w:t>
      </w:r>
      <w:r>
        <w:fldChar w:fldCharType="end"/>
      </w:r>
      <w:r w:rsidR="556DB1D5">
        <w:t>.</w:t>
      </w:r>
      <w:r w:rsidR="47B52E5A">
        <w:t xml:space="preserve"> </w:t>
      </w:r>
      <w:r w:rsidR="08E2C911">
        <w:t>However, t</w:t>
      </w:r>
      <w:r w:rsidR="516625CD">
        <w:t xml:space="preserve">raditional approaches often struggle to differentiate buildings in dense urban settings, where architectural similarities, shadows, occlusions, and overlapping structures obscure key visual features </w:t>
      </w:r>
      <w:r>
        <w:fldChar w:fldCharType="begin"/>
      </w:r>
      <w:r>
        <w:instrText xml:space="preserve"> ADDIN ZOTERO_ITEM CSL_CITATION {"citationID":"EDPPCXE9","properties":{"formattedCitation":"(Alsabhan et al., 2022; Erdem &amp; Avdan, 2020; Vasavi et al., 2023)","plainCitation":"(Alsabhan et al., 2022; Erdem &amp; Avdan, 2020; Vasavi et al., 2023)","noteIndex":0},"citationItems":[{"id":114,"uris":["http://zotero.org/groups/5416662/items/VQZP8LHV"],"itemData":{"id":114,"type":"article-journal","abstract":"Automatic building detection from high-resolution satellite imaging images has many applications. Understanding socioeconomic development and keeping track of population migrations are essential for effective civic planning. These civil feature systems may also help update maps after natural disasters or in geographic regions undergoing dramatic population expansion. To accomplish the desired goal, a variety of image processing techniques were employed. They are often inaccurate or take a long time to process. Convolutional neural networks (CNNs) are being designed to extract buildings from satellite images, based on the U-Net, which was first developed to segment medical images. The minimal number of images from the open dataset, in RGB format with variable shapes, reveals one of the advantages of the U-Net; that is, it develops excellent accuracy from a limited amount of training material with minimal effort and training time. The encoder portion of U-Net was altered to test the feasibility of using a transfer learning facility. VGGNet and ResNet were both used for the same purpose. The findings of these models were also compared to our own bespoke U-Net, which was designed from the ground up. With an accuracy of 84.9%, the VGGNet backbone was shown to be the best feature extractor. Compared to the current best models for tackling a similar problem with a larger dataset, the present results are considered superior.","container-title":"Computational Intelligence and Neuroscience","DOI":"10.1155/2022/4831223","ISSN":"1687-5273, 1687-5265","journalAbbreviation":"Computational Intelligence and Neuroscience","language":"en","page":"1-13","source":"DOI.org (Crossref)","title":"Detecting Buildings and Nonbuildings from Satellite Images Using U-Net","URL":"https://www.hindawi.com/journals/cin/2022/4831223/","volume":"2022","author":[{"family":"Alsabhan","given":"Waleed"},{"family":"Alotaiby","given":"Turky"},{"family":"Dudin","given":"Basil"}],"editor":[{"family":"Bhardwaj","given":"Arpit"}],"accessed":{"date-parts":[["2024",2,23]]},"issued":{"date-parts":[["2022",5,5]]}}},{"id":93,"uris":["http://zotero.org/groups/5416662/items/ZKMPZBIW"],"itemData":{"id":93,"type":"article-journal","abstract":"Building extraction from high-resolution aerial imagery plays an important role in geospatial applications such as urban planning, telecommunication, disaster monitoring, navigation, updating geographic databases, and urban dynamic monitoring. Automatic building extraction is a challenging task, as the buildings in different regions have different spectral and geometric properties. Therefore, the classical image processing techniques are not sufficient for automatic building extraction from high-resolution aerial imagery applications. Deep learning and semantic segmentation models, which have gained popularity in recent years, have been used for automatic object extraction from high-resolution images. U-Net model, which was originally developed for biomedical image processing, was used for building extraction. The encoder part of the U-Net model has been modified with Vgg16, InceptionResNetV2, and DenseNet121 convolutional neural networks. Therefore, building extraction was performed using Vgg16 UNet, InceptionResNetV2 U-Net, and DenseNet121 U-Net models. In the fourth method, the results obtained from each U-Net model were combined in order to obtain the final result by maximum voting. This study aims to compare the performance of these four methods in building extraction from high-resolution aerial imagery. Images of Chicago from the Inria Aerial Image Labeling Dataset were used in the study. The images used have 0.3 m spatial resolution, 8-bit radiometric resolution, and 3-band (red, green, and blue bands). Images consist of 36 tiles and they were divided into image subsets of 512x512 pixels. Thus, a total of 2715 image subsets were formed. 80% of the image subsets (2172 image subset) were used as training and 20% (543 image subset) as testing. To evaluate the accuracy of methods, the F1 score of the building class was employed. The F1 scores for building class have been calculated as 0.866, 0.860, 0.856, and 0.877 on test images for U-Net Vgg16, U-Net InceptionResNetV2, U-Net DenseNet121, and majority voting method, respectively.","container-title":"International Journal of Environment and Geoinformatics","DOI":"10.30897/ijegeo.684951","ISSN":"2148-9173","issue":"3","language":"en","page":"221-227","source":"DOI.org (Crossref)","title":"Comparison of Different U-Net Models for Building Extraction from High-Resolution Aerial Imagery","URL":"http://dergipark.org.tr/en/doi/10.30897/ijegeo.684951","volume":"7","author":[{"family":"Erdem","given":"Fırat"},{"family":"Avdan","given":"Uğur"}],"accessed":{"date-parts":[["2024",3,1]]},"issued":{"date-parts":[["2020",12,6]]}}},{"id":109,"uris":["http://zotero.org/groups/5416662/items/FQX4CGKR"],"itemData":{"id":109,"type":"article-journal","abstract":"The urbanization rate of India is 35.9 % by 2022 reports. In this 45.23 % of urbanization is happening in Maharashtra and it is the third most urbanized state of India after Tamil Nadu and Kerala. In metropolitan areas, the classification of land cover from satellite images has been the focus of remote sensing over the years. Due to complex architecture and a lack of labeled data, classifying buildings in metropolitan areas from very high resolution (VHR) satellite imagery is challenging. Traditional approaches for building classification include hand-crafted features and transfer learning methods. These methods often struggle with the variability in building shapes, orientation, and viewpoint, leading to low accuracy in densely populated urban areas and limited performance when dealing with high- resolution satellite images. A deep-learning based approach for semantic segmentation using U-Net with a backbone of ResNet-34 is proposed for building classification. Urban area Dataset with Images of 0.5 m resolution is prepared from SASPlanet. One hot Encoding is applied for classifying buildings. U-Net is trained with encoded data. The proposed model is evaluated on the Indian dataset, specifically, the urban areas of Nashik, Maharashtra state and the accuracy obtained for the classification dataset is 60 % and the accuracy of the building detection is about 85 %. Change detection is calculated from bi-temporal images. The GIS maps are updated to detect changes in buildings, represented by different colors to distinguish newly constructed buildings, existing structures and demolished ones.","container-title":"The Egyptian Journal of Remote Sensing and Space Sciences","DOI":"10.1016/j.ejrs.2023.11.008","ISSN":"11109823","issue":"4","journalAbbreviation":"The Egyptian Journal of Remote Sensing and Space Sciences","language":"en","page":"937-953","source":"DOI.org (Crossref)","title":"Classification of buildings from VHR satellite images using ensemble of U-Net and ResNet","URL":"https://linkinghub.elsevier.com/retrieve/pii/S1110982323000960","volume":"26","author":[{"family":"Vasavi","given":"S."},{"family":"Sri Somagani","given":"Hema"},{"family":"Sai","given":"Yarlagadda"}],"accessed":{"date-parts":[["2024",2,23]]},"issued":{"date-parts":[["2023",12]]}}}],"schema":"https://github.com/citation-style-language/schema/raw/master/csl-citation.json"} </w:instrText>
      </w:r>
      <w:r>
        <w:fldChar w:fldCharType="separate"/>
      </w:r>
      <w:r w:rsidR="00570BAC" w:rsidRPr="68F09FA5">
        <w:rPr>
          <w:noProof/>
        </w:rPr>
        <w:t>(Alsabhan et al., 2022; Erdem &amp; Avdan, 2020; Vasavi et al., 2023)</w:t>
      </w:r>
      <w:r>
        <w:fldChar w:fldCharType="end"/>
      </w:r>
      <w:r w:rsidR="01AD26F8">
        <w:t>.</w:t>
      </w:r>
      <w:r w:rsidR="5BC36D65">
        <w:t xml:space="preserve"> </w:t>
      </w:r>
      <w:r>
        <w:t>Trees can overlap or cast shadows on buildings, roads may look similar to rooftops, and natural features like water or terrain can produce reflections and shadows that obscure critical details</w:t>
      </w:r>
      <w:r w:rsidR="7695B249">
        <w:t>.</w:t>
      </w:r>
      <w:r>
        <w:t xml:space="preserve"> The challenge becomes even more complicated when considering the variety of buildings themselves from sprawling industrial complexes to tightly packed urban homes, each with unique roof designs, orientations, and architectural features </w:t>
      </w:r>
      <w:r>
        <w:fldChar w:fldCharType="begin"/>
      </w:r>
      <w:r>
        <w:instrText xml:space="preserve"> ADDIN ZOTERO_ITEM CSL_CITATION {"citationID":"91N7iEJ0","properties":{"formattedCitation":"(Huang et al., 2022; Ji et al., 2019)","plainCitation":"(Huang et al., 2022; Ji et al., 2019)","noteIndex":0},"citationItems":[{"id":102,"uris":["http://zotero.org/groups/5416662/items/WSCVGA8J"],"itemData":{"id":102,"type":"paper-conference","abstract":"We present a dataset for building detection and classification from very high-resolution satellite imagery with the focus on object-level interpretation of individual buildings. It is meant to provide not only a flexible test platform for object detection algorithms but also a solid basis for the comparison of city morphologies and the investigation of urban planning. In most current open datasets, buildings are treated either as a class of landcover in the form of masks or as simple objects defined by separate contours (footprints). Our dataset, instead, represents individual buildings using in-depth object-level descriptions concerning geometry as well as functionality. Buildings are treated as objects with individual ID and boundary. Adjacent building blocks are also separated according to house numbers making a subsequent high-level classification of individual buildings possible. The buildings are classified into predefined roof types, such as flat, gable and hipped roof as well as functional purposes, i.e., residential, commercial, industrial, public, and their sub-classes, e.g., single-family house, office building and school. In the first version of the dataset we provide selected urban areas from two cities: Beijing in China and Munich in Germany. It, therefore, (1) allows to verify algorithms that are not only valid for specific regions but also work robustly in spite of the diversity of cities on different continents with various land forms and styles of architecture and at the same time (2) provides the possibility to quantitatively compare the statistics and morphology of different cities. It is planned to extend the dataset by a continuous integration of various urban areas worldwide.","container-title":"2022 IEEE/CVF Conference on Computer Vision and Pattern Recognition Workshops (CVPRW)","DOI":"10.1109/CVPRW56347.2022.00147","event-place":"New Orleans, LA, USA","event-title":"2022 IEEE/CVF Conference on Computer Vision and Pattern Recognition Workshops (CVPRW)","ISBN":"978-1-66548-739-9","language":"en","page":"1412-1420","publisher":"IEEE","publisher-place":"New Orleans, LA, USA","source":"DOI.org (Crossref)","title":"Urban Building Classification (UBC) – A Dataset for Individual Building Detection and Classification from Satellite Imagery","URL":"https://ieeexplore.ieee.org/document/9857458/","author":[{"family":"Huang","given":"Xingliang"},{"family":"Ren","given":"Libo"},{"family":"Liu","given":"Chenglong"},{"family":"Wang","given":"Yixuan"},{"family":"Yu","given":"Hongfeng"},{"family":"Schmitt","given":"Michael"},{"family":"Hansch","given":"Ronny"},{"family":"Sun","given":"Xian"},{"family":"Huang","given":"Hai"},{"family":"Mayer","given":"Helmut"}],"accessed":{"date-parts":[["2024",2,23]]},"issued":{"date-parts":[["2022",6]]}}},{"id":84,"uris":["http://zotero.org/groups/5416662/items/9S2C7JQ3"],"itemData":{"id":84,"type":"article-journal","abstract":"The application of the convolutional neural network has shown to greatly improve the accuracy of building extraction from remote sensing imagery. In this paper, we created and made open a high-quality multisource data set for building detection, evaluated the accuracy obtained in most recent studies on the data set, demonstrated the use of our data set, and proposed a Siamese fully convolutional network model that obtained better segmentation accuracy. The building data set that we created contains not only aerial images but also satellite images covering 1000 km2 with both raster labels and vector maps. The accuracy of applying the same methodology to our aerial data set outperformed several other open building data sets. On the aerial data set, we gave a thorough evaluation and comparison of most recent deep learning-based methods, and proposed a Siamese U-Net with shared weights in two branches, and original images and their down-sampled counterparts as inputs, which signiﬁcantly improves the segmentation accuracy, especially for large buildings. For multisource building extraction, the generalization ability is further evaluated and extended by applying a radiometric augmentation strategy to transfer pretrained models on the aerial data set to the satellite data set. The designed experiments indicate our data set is accurate and can serve multiple purposes including building instance segmentation and change detection; our result shows the Siamese U-Net outperforms current building extraction methods and could provide valuable reference.","container-title":"IEEE Transactions on Geoscience and Remote Sensing","DOI":"10.1109/TGRS.2018.2858817","ISSN":"0196-2892, 1558-0644","issue":"1","journalAbbreviation":"IEEE Trans. Geosci. Remote Sensing","language":"en","page":"574-586","source":"DOI.org (Crossref)","title":"Fully Convolutional Networks for Multisource Building Extraction From an Open Aerial and Satellite Imagery Data Set","URL":"https://ieeexplore.ieee.org/document/8444434/","volume":"57","author":[{"family":"Ji","given":"Shunping"},{"family":"Wei","given":"Shiqing"},{"family":"Lu","given":"Meng"}],"accessed":{"date-parts":[["2024",3,2]]},"issued":{"date-parts":[["2019",1]]}}}],"schema":"https://github.com/citation-style-language/schema/raw/master/csl-citation.json"} </w:instrText>
      </w:r>
      <w:r>
        <w:fldChar w:fldCharType="separate"/>
      </w:r>
      <w:r w:rsidR="00570BAC" w:rsidRPr="68F09FA5">
        <w:rPr>
          <w:noProof/>
        </w:rPr>
        <w:t>(Huang et al., 2022; Ji et al., 2019)</w:t>
      </w:r>
      <w:r>
        <w:fldChar w:fldCharType="end"/>
      </w:r>
      <w:r w:rsidR="7695B249">
        <w:t>.</w:t>
      </w:r>
      <w:r w:rsidR="6A011B72">
        <w:t xml:space="preserve"> </w:t>
      </w:r>
      <w:r>
        <w:t xml:space="preserve">Shadows cast by tall buildings can hide smaller structures, and different times of day or seasonal changes can alter how buildings appear, demanding sophisticated </w:t>
      </w:r>
      <w:r>
        <w:lastRenderedPageBreak/>
        <w:t xml:space="preserve">methods that can reliably distinguish these variations </w:t>
      </w:r>
      <w:r>
        <w:fldChar w:fldCharType="begin"/>
      </w:r>
      <w:r>
        <w:instrText xml:space="preserve"> ADDIN ZOTERO_ITEM CSL_CITATION {"citationID":"VGuuQRoJ","properties":{"formattedCitation":"(Lloyd et al., 2020; Reda &amp; Kedzierski, 2020)","plainCitation":"(Lloyd et al., 2020; Reda &amp; Kedzierski, 2020)","noteIndex":0},"citationItems":[{"id":97,"uris":["http://zotero.org/groups/5416662/items/PDGNB2FC"],"itemData":{"id":97,"type":"article-journal","abstract":"Utilising satellite images for planning and development is becoming a common practice as computational power and machine learning capabilities expand. In this paper, we explore the use of satellite image derived building footprint data to classify the residential status of urban buildings in low and middle income countries. A recently developed ensemble machine learning building classiﬁcation model is applied for the ﬁrst time to the Democratic Republic of the Congo, and to Nigeria. The model is informed by building footprint and label data of greater completeness and attribute consistency than have previously been available for these countries. A GIS workﬂow is described that semiautomates the preparation of data for input to the model. The workﬂow is designed to be particularly useful to those who apply the model to additional countries and use input data from diverse sources. Results show that the ensemble model correctly classiﬁes between 85% and 93% of structures as residential and nonresidential across both countries. The classiﬁcation outputs are likely to be valuable in the modelling of human population distributions, as well as in a range of related applications such as urban planning, resource allocation, and service delivery.","container-title":"Remote Sensing","DOI":"10.3390/rs12233847","ISSN":"2072-4292","issue":"23","journalAbbreviation":"Remote Sensing","language":"en","page":"3847","source":"DOI.org (Crossref)","title":"Using GIS and Machine Learning to Classify Residential Status of Urban Buildings in Low and Middle Income Settings","URL":"https://www.mdpi.com/2072-4292/12/23/3847","volume":"12","author":[{"family":"Lloyd","given":"Christopher"},{"family":"Sturrock","given":"Hugh"},{"family":"Leasure","given":"Douglas"},{"family":"Jochem","given":"Warren"},{"family":"Lázár","given":"Attila"},{"family":"Tatem","given":"Andrew"}],"accessed":{"date-parts":[["2024",3,1]]},"issued":{"date-parts":[["2020",11,24]]}}},{"id":103,"uris":["http://zotero.org/groups/5416662/items/M7VVU6R2"],"itemData":{"id":103,"type":"article-journal","abstract":"With the development of eﬀective deep learning algorithms, it became possible to achieve high accuracy when conducting remote sensing analyses on very high-resolution images (VHRS), especially in the context of building detection and classiﬁcation. In this article, in order to improve the accuracy of building detection and classiﬁcation, we propose a Faster Edge Region Convolutional Neural Networks (FER-CNN) algorithm. This proposed algorithm is trained and evaluated on diﬀerent datasets. In addition, we propose a new method to improve the detection of the boundaries of detected buildings. The results of our algorithm are compared with those of other methods, such as classical Faster Region Convolution Neural Network (Faster R-CNN) with the original VGG16 and the Single-Shot Multibox Detector (SSD). The experimental results show that our methods make it possible to obtain an average detection accuracy of 97.5% with a false positive classiﬁcation rate of 8.4%. An additional advantage of our method is better resistance to shadows, which is a very common issue for satellite images of urban areas. Future research will include designing and training the neural network to detect small buildings, as well as irregularly shaped buildings that are partially obscured by shadows or other occlusions.","container-title":"Remote Sensing","DOI":"10.3390/rs12142240","ISSN":"2072-4292","issue":"14","journalAbbreviation":"Remote Sensing","language":"en","page":"2240","source":"DOI.org (Crossref)","title":"Detection, Classification and Boundary Regularization of Buildings in Satellite Imagery Using Faster Edge Region Convolutional Neural Networks","URL":"https://www.mdpi.com/2072-4292/12/14/2240","volume":"12","author":[{"family":"Reda","given":"Kinga"},{"family":"Kedzierski","given":"Michal"}],"accessed":{"date-parts":[["2024",2,23]]},"issued":{"date-parts":[["2020",7,13]]}}}],"schema":"https://github.com/citation-style-language/schema/raw/master/csl-citation.json"} </w:instrText>
      </w:r>
      <w:r>
        <w:fldChar w:fldCharType="separate"/>
      </w:r>
      <w:r w:rsidR="00570BAC" w:rsidRPr="68F09FA5">
        <w:rPr>
          <w:noProof/>
        </w:rPr>
        <w:t>(Lloyd et al., 2020; Reda &amp; Kedzierski, 2020)</w:t>
      </w:r>
      <w:r>
        <w:fldChar w:fldCharType="end"/>
      </w:r>
      <w:r w:rsidR="7695B249">
        <w:t>.</w:t>
      </w:r>
      <w:r w:rsidR="517636DA">
        <w:t xml:space="preserve"> </w:t>
      </w:r>
      <w:r w:rsidR="649BC3BB">
        <w:t xml:space="preserve">Additionally, regional variations in building styles, materials, and construction patterns further complicate classification tasks </w:t>
      </w:r>
      <w:r>
        <w:fldChar w:fldCharType="begin"/>
      </w:r>
      <w:r>
        <w:instrText xml:space="preserve"> ADDIN ZOTERO_ITEM CSL_CITATION {"citationID":"YMFZ4v2l","properties":{"formattedCitation":"(Atwal et al., 2022)","plainCitation":"(Atwal et al., 2022)","noteIndex":0},"citationItems":[{"id":81,"uris":["http://zotero.org/groups/5416662/items/WI2DV8PW"],"itemData":{"id":81,"type":"article-journal","abstract":"Having accurate building information is paramount for a plethora of applications, including humanitarian efforts, city planning, scientific studies, and navigation systems. While volunteered geographic information from sources such as OpenStreetMap (OSM) has good building geometry coverage, descriptive attributes such as the type of a building are sparse. To fill this gap, this study proposes a supervised learning-based approach to provide meaningful, semantic information for OSM data without manual intervention. We present a basic demonstration of our approach that classifies buildings into either residential or non-residential types for three study areas: Fairfax County in Virginia (VA), Mecklenburg County in North Carolina (NC), and the City of Boulder in Colorado (CO). The model leverages (i) available OSM tags capturing non-spatial attributes, (ii) geometric and topological properties of the building footprints including adjacent types of roads, proximity to parking lots, and building size. The model is trained and tested using ground truth data available for the three study areas. The results show that our approach achieves high accuracy in predicting building types for the selected areas. Additionally, a trained model is transferable with high accuracy to other regions where ground truth data is unavailable. The OSM and data science community are invited to build upon our approach to further enrich the volunteered geographic information in an automated manner.","container-title":"Scientific Reports","DOI":"10.1038/s41598-022-24263-w","ISSN":"2045-2322","journalAbbreviation":"Sci Rep","note":"PMID: 36404337\nPMCID: PMC9676186","page":"19976","source":"PubMed Central","title":"Predicting building types using OpenStreetMap","URL":"https://www.ncbi.nlm.nih.gov/pmc/articles/PMC9676186/","volume":"12","author":[{"family":"Atwal","given":"Kuldip Singh"},{"family":"Anderson","given":"Taylor"},{"family":"Pfoser","given":"Dieter"},{"family":"Züfle","given":"Andreas"}],"accessed":{"date-parts":[["2024",3,3]]},"issued":{"date-parts":[["2022",11,20]]}}}],"schema":"https://github.com/citation-style-language/schema/raw/master/csl-citation.json"} </w:instrText>
      </w:r>
      <w:r>
        <w:fldChar w:fldCharType="separate"/>
      </w:r>
      <w:r w:rsidR="00570BAC" w:rsidRPr="68F09FA5">
        <w:rPr>
          <w:noProof/>
        </w:rPr>
        <w:t>(Atwal et al., 2022)</w:t>
      </w:r>
      <w:r>
        <w:fldChar w:fldCharType="end"/>
      </w:r>
      <w:r w:rsidR="229BD3F3">
        <w:t>.</w:t>
      </w:r>
      <w:r w:rsidR="649BC3BB">
        <w:t xml:space="preserve"> </w:t>
      </w:r>
      <w:r w:rsidR="5EBB6D49">
        <w:t xml:space="preserve"> </w:t>
      </w:r>
      <w:r>
        <w:t xml:space="preserve">While researchers have made significant progress in developing methods to overcome these obstacles, current approaches still face important limitations. </w:t>
      </w:r>
    </w:p>
    <w:p w14:paraId="3FE8C1EC" w14:textId="41556C53" w:rsidR="25CCC827" w:rsidRDefault="25CCC827" w:rsidP="25CCC827">
      <w:pPr>
        <w:ind w:firstLine="720"/>
        <w:jc w:val="both"/>
      </w:pPr>
    </w:p>
    <w:p w14:paraId="5D5EC695" w14:textId="3FF959A6" w:rsidR="00937156" w:rsidRPr="00937156" w:rsidRDefault="7BA08E7E" w:rsidP="68F09FA5">
      <w:pPr>
        <w:jc w:val="both"/>
      </w:pPr>
      <w:r>
        <w:t xml:space="preserve">These challenges highlight the necessity for advanced, scalable, and robust classification techniques to enhance the precision and reliability of urban analysis. </w:t>
      </w:r>
      <w:r w:rsidR="0C902F71">
        <w:t>Addressing</w:t>
      </w:r>
      <w:r>
        <w:t xml:space="preserve"> these </w:t>
      </w:r>
      <w:r w:rsidR="2A34A4C7">
        <w:t xml:space="preserve">challenges </w:t>
      </w:r>
      <w:r>
        <w:t xml:space="preserve">and limitations, our paper </w:t>
      </w:r>
      <w:r w:rsidR="2EE657B9">
        <w:t>introduce</w:t>
      </w:r>
      <w:r w:rsidR="74D78308">
        <w:t>s</w:t>
      </w:r>
      <w:r w:rsidR="2EE657B9">
        <w:t xml:space="preserve"> a high-resolution satellite imagery dataset (15,329 images) specifically designed to address gaps in existing resources. It emphasizes challenging urban scenarios, irregular architectures, occluded structures, and densely packed areas, providing a robust foundation for training models on real-world complexities.</w:t>
      </w:r>
      <w:r w:rsidR="3B7D5ED6">
        <w:t xml:space="preserve"> </w:t>
      </w:r>
      <w:r w:rsidR="009F70C6">
        <w:t>Complementing</w:t>
      </w:r>
      <w:r w:rsidR="7393A046">
        <w:t xml:space="preserve"> this dataset</w:t>
      </w:r>
      <w:r w:rsidR="009F70C6">
        <w:t xml:space="preserve">, we </w:t>
      </w:r>
      <w:r w:rsidR="7B1637ED">
        <w:t xml:space="preserve">propose a </w:t>
      </w:r>
      <w:r w:rsidR="009F70C6">
        <w:t>building segmentation module that isolates building footprints from background noise. This module employs test-time augmentation techniques and advanced post-processing</w:t>
      </w:r>
      <w:r w:rsidR="308464E8">
        <w:t xml:space="preserve">, </w:t>
      </w:r>
      <w:r w:rsidR="009F70C6">
        <w:t>including morphological operations and watershed segmentation</w:t>
      </w:r>
      <w:r w:rsidR="692F3043">
        <w:t>,</w:t>
      </w:r>
      <w:r w:rsidR="009F70C6">
        <w:t xml:space="preserve"> to separate closely attached buildings, ensuring refined region proposals for subsequent classification. The segmentation process thus contributes to reducing misclassifications</w:t>
      </w:r>
      <w:r w:rsidR="009F70C6" w:rsidRPr="68F09FA5">
        <w:rPr>
          <w:b/>
          <w:bCs/>
        </w:rPr>
        <w:t xml:space="preserve"> </w:t>
      </w:r>
      <w:r w:rsidR="009F70C6">
        <w:t>arising from overlapping structures and shadows</w:t>
      </w:r>
      <w:r w:rsidR="4FE9A74C">
        <w:t xml:space="preserve">. </w:t>
      </w:r>
      <w:r w:rsidR="2ADFAB2A">
        <w:t xml:space="preserve">Building upon this segmentation framework, our </w:t>
      </w:r>
      <w:r w:rsidR="176CE87C">
        <w:t>classification model using</w:t>
      </w:r>
      <w:r w:rsidR="7F92A03E">
        <w:t xml:space="preserve"> </w:t>
      </w:r>
      <w:r w:rsidR="7C01B5E8">
        <w:t>DenseNet201</w:t>
      </w:r>
      <w:r w:rsidR="45D7D1AE">
        <w:t xml:space="preserve"> </w:t>
      </w:r>
      <w:r w:rsidR="7C01B5E8">
        <w:t>c</w:t>
      </w:r>
      <w:r w:rsidR="745B0F77">
        <w:t>ategorize</w:t>
      </w:r>
      <w:r w:rsidR="271BEECA">
        <w:t>s</w:t>
      </w:r>
      <w:r w:rsidR="45C82976">
        <w:t xml:space="preserve"> buildings into</w:t>
      </w:r>
      <w:r w:rsidR="6CD33E79">
        <w:t xml:space="preserve"> </w:t>
      </w:r>
      <w:r w:rsidR="06224C34">
        <w:t>seven</w:t>
      </w:r>
      <w:r w:rsidR="42138623">
        <w:t xml:space="preserve"> </w:t>
      </w:r>
      <w:r w:rsidR="06224C34">
        <w:t>types</w:t>
      </w:r>
      <w:r w:rsidR="5D27B622">
        <w:t xml:space="preserve">: </w:t>
      </w:r>
      <w:r w:rsidR="5CE5F553">
        <w:t>single-</w:t>
      </w:r>
      <w:r w:rsidR="06224C34">
        <w:t>residential, mu</w:t>
      </w:r>
      <w:r w:rsidR="7A3343D0">
        <w:t>lti-residential</w:t>
      </w:r>
      <w:r w:rsidR="4EFFCBDE">
        <w:t xml:space="preserve">, </w:t>
      </w:r>
      <w:r w:rsidR="06224C34">
        <w:t xml:space="preserve">commercial, hospital, industrial, high-rise, </w:t>
      </w:r>
      <w:r w:rsidR="7EAFD180">
        <w:t xml:space="preserve">and </w:t>
      </w:r>
      <w:r w:rsidR="06224C34">
        <w:t>school</w:t>
      </w:r>
      <w:r w:rsidR="2948551C">
        <w:t xml:space="preserve">. This granularity bridges a critical gap in urban classification systems, </w:t>
      </w:r>
      <w:r w:rsidR="27220422">
        <w:t>which have traditionally oversimplified structural diversity by lumping buildings into broad categories such as residential versus non-residential</w:t>
      </w:r>
      <w:ins w:id="1" w:author="Courtney Hughes" w:date="2025-08-11T13:59:00Z" w16du:dateUtc="2025-08-11T18:59:00Z">
        <w:r w:rsidR="002A5CD0">
          <w:t xml:space="preserve"> </w:t>
        </w:r>
      </w:ins>
      <w:r>
        <w:fldChar w:fldCharType="begin"/>
      </w:r>
      <w:r>
        <w:instrText xml:space="preserve"> ADDIN ZOTERO_ITEM CSL_CITATION {"citationID":"jcZNtHrn","properties":{"formattedCitation":"(Arruda et al., 2024)","plainCitation":"(Arruda et al., 2024)","noteIndex":0},"citationItems":[{"id":350,"uris":["http://zotero.org/groups/5416662/items/ATRYQG6H"],"itemData":{"id":350,"type":"article-journal","abstract":"Building classification is crucial for population estimation, traffic planning, urban planning, and emergency response applications. Although essential, such data is often not readily available. To alleviate this problem, this work presents a ...","container-title":"Scientific Data","DOI":"10.1038/s41597-024-04046-w","language":"en","note":"PMID: 39521802","page":"1210","source":"pmc.ncbi.nlm.nih.gov","title":"An OpenStreetMap derived building classification dataset for the United States","URL":"https://pmc.ncbi.nlm.nih.gov/articles/PMC11550320/","volume":"11","author":[{"family":"Arruda","given":"Henrique F.","dropping-particle":"de"},{"family":"Reia","given":"Sandro M."},{"family":"Ruan","given":"Shiyang"},{"family":"Atwal","given":"Kuldip S."},{"family":"Kavak","given":"Hamdi"},{"family":"Anderson","given":"Taylor"},{"family":"Pfoser","given":"Dieter"}],"accessed":{"date-parts":[["2024",11,22]]},"issued":{"date-parts":[["2024",11,9]]}}}],"schema":"https://github.com/citation-style-language/schema/raw/master/csl-citation.json"} </w:instrText>
      </w:r>
      <w:r>
        <w:fldChar w:fldCharType="separate"/>
      </w:r>
      <w:r w:rsidR="00822E0E" w:rsidRPr="68F09FA5">
        <w:rPr>
          <w:noProof/>
        </w:rPr>
        <w:t>(Arruda et al., 2024)</w:t>
      </w:r>
      <w:r>
        <w:fldChar w:fldCharType="end"/>
      </w:r>
      <w:r w:rsidR="2948551C">
        <w:t xml:space="preserve"> </w:t>
      </w:r>
      <w:r w:rsidR="0F78CCE2">
        <w:t>.</w:t>
      </w:r>
    </w:p>
    <w:p w14:paraId="22A2A445" w14:textId="2105BAC0" w:rsidR="00937156" w:rsidRPr="00937156" w:rsidRDefault="00937156" w:rsidP="25CCC827">
      <w:pPr>
        <w:ind w:firstLine="720"/>
        <w:jc w:val="both"/>
      </w:pPr>
    </w:p>
    <w:p w14:paraId="3E744FFE" w14:textId="3FF0861C" w:rsidR="00937156" w:rsidRPr="00937156" w:rsidRDefault="3E0267AA" w:rsidP="00937156">
      <w:pPr>
        <w:jc w:val="both"/>
      </w:pPr>
      <w:r>
        <w:t>O</w:t>
      </w:r>
      <w:r w:rsidR="00937156">
        <w:t xml:space="preserve">ur research makes </w:t>
      </w:r>
      <w:r w:rsidR="40E6C150">
        <w:t xml:space="preserve">the following </w:t>
      </w:r>
      <w:r w:rsidR="00937156">
        <w:t>three key contributions to advance the field of building classification:</w:t>
      </w:r>
    </w:p>
    <w:p w14:paraId="44C9F96C" w14:textId="3E521845" w:rsidR="27F3CE26" w:rsidRDefault="27F3CE26" w:rsidP="25CCC827">
      <w:pPr>
        <w:numPr>
          <w:ilvl w:val="0"/>
          <w:numId w:val="2"/>
        </w:numPr>
        <w:jc w:val="both"/>
      </w:pPr>
      <w:r w:rsidRPr="25CCC827">
        <w:t xml:space="preserve">We present a comprehensive </w:t>
      </w:r>
      <w:r w:rsidR="595B105D" w:rsidRPr="25CCC827">
        <w:t xml:space="preserve">publicly available </w:t>
      </w:r>
      <w:r w:rsidRPr="25CCC827">
        <w:t>satellite imagery dataset of 15,329 images</w:t>
      </w:r>
      <w:r w:rsidR="3BBC41D4" w:rsidRPr="25CCC827">
        <w:t xml:space="preserve"> that</w:t>
      </w:r>
      <w:r w:rsidRPr="25CCC827">
        <w:t xml:space="preserve"> captur</w:t>
      </w:r>
      <w:r w:rsidR="115AA48C" w:rsidRPr="25CCC827">
        <w:t xml:space="preserve">e </w:t>
      </w:r>
      <w:r w:rsidRPr="25CCC827">
        <w:t>a wide range of urban scenarios and building types, addressing the need fo</w:t>
      </w:r>
      <w:r w:rsidR="3BBC41D4" w:rsidRPr="25CCC827">
        <w:t>r</w:t>
      </w:r>
      <w:r w:rsidRPr="25CCC827">
        <w:t xml:space="preserve"> diverse and representative data.</w:t>
      </w:r>
    </w:p>
    <w:p w14:paraId="41A8C776" w14:textId="07D0C88E" w:rsidR="27F3CE26" w:rsidRDefault="27F3CE26" w:rsidP="25CCC827">
      <w:pPr>
        <w:numPr>
          <w:ilvl w:val="0"/>
          <w:numId w:val="2"/>
        </w:numPr>
        <w:jc w:val="both"/>
      </w:pPr>
      <w:r w:rsidRPr="25CCC827">
        <w:t>We propose a robust model that effectively segments and classifies buildings into seven distinct categories, achieving high accuracy even in complex urban environments.</w:t>
      </w:r>
    </w:p>
    <w:p w14:paraId="529E0A57" w14:textId="44AF7AA4" w:rsidR="27F3CE26" w:rsidRDefault="27F3CE26" w:rsidP="25CCC827">
      <w:pPr>
        <w:numPr>
          <w:ilvl w:val="0"/>
          <w:numId w:val="2"/>
        </w:numPr>
        <w:jc w:val="both"/>
      </w:pPr>
      <w:r w:rsidRPr="25CCC827">
        <w:t>To enhance real-world applicability, we incorporate coordinate mapping for precise geolocation and develop an intuitive interface that allows users to adapt the system to region-specific needs, facilitating scalability across different contexts.</w:t>
      </w:r>
    </w:p>
    <w:p w14:paraId="5FA77E39" w14:textId="2871B7F8" w:rsidR="1C33FF8C" w:rsidRDefault="1C33FF8C" w:rsidP="1C33FF8C">
      <w:pPr>
        <w:jc w:val="both"/>
      </w:pPr>
    </w:p>
    <w:p w14:paraId="5209D04D" w14:textId="18AD5A2D" w:rsidR="003714E9" w:rsidRPr="00594BA2" w:rsidRDefault="00937156" w:rsidP="1C33FF8C">
      <w:pPr>
        <w:jc w:val="both"/>
      </w:pPr>
      <w:r>
        <w:t xml:space="preserve">By addressing the limitations of current methods and providing new </w:t>
      </w:r>
      <w:r w:rsidR="614C837A">
        <w:t>datasets</w:t>
      </w:r>
      <w:r>
        <w:t xml:space="preserve"> and approaches, we aim to improve the accuracy and reliability of building classification from satellite imagery. Our work has the potential to benefit urban planners, emergency responders, and other professionals who rely on accurate building information, ultimately contributing to better-informed decisions and more efficient management of urban environments.</w:t>
      </w:r>
    </w:p>
    <w:p w14:paraId="61728DE6" w14:textId="5D828334" w:rsidR="1C33FF8C" w:rsidRDefault="1C33FF8C" w:rsidP="25CCC827">
      <w:pPr>
        <w:ind w:firstLine="360"/>
        <w:jc w:val="both"/>
      </w:pPr>
    </w:p>
    <w:p w14:paraId="049A5E57" w14:textId="1FDE3B6C" w:rsidR="72BF03F7" w:rsidRDefault="008554E7" w:rsidP="68F09FA5">
      <w:pPr>
        <w:pStyle w:val="NormalWeb"/>
        <w:jc w:val="both"/>
        <w:rPr>
          <w:b/>
          <w:bCs/>
          <w:color w:val="000000" w:themeColor="text1"/>
          <w:sz w:val="28"/>
          <w:szCs w:val="28"/>
        </w:rPr>
      </w:pPr>
      <w:r w:rsidRPr="68F09FA5">
        <w:rPr>
          <w:b/>
          <w:bCs/>
          <w:sz w:val="28"/>
          <w:szCs w:val="28"/>
        </w:rPr>
        <w:t xml:space="preserve"> </w:t>
      </w:r>
      <w:r w:rsidR="00594BA2" w:rsidRPr="68F09FA5">
        <w:rPr>
          <w:b/>
          <w:bCs/>
          <w:sz w:val="28"/>
          <w:szCs w:val="28"/>
        </w:rPr>
        <w:t xml:space="preserve">2. </w:t>
      </w:r>
      <w:r w:rsidR="00BE1C2E" w:rsidRPr="68F09FA5">
        <w:rPr>
          <w:rStyle w:val="Strong"/>
          <w:color w:val="000000" w:themeColor="text1"/>
          <w:sz w:val="28"/>
          <w:szCs w:val="28"/>
        </w:rPr>
        <w:t>Related Work</w:t>
      </w:r>
    </w:p>
    <w:p w14:paraId="58E44914" w14:textId="7D70A20E" w:rsidR="5109D24F" w:rsidRDefault="3A1D2106" w:rsidP="68F09FA5">
      <w:pPr>
        <w:jc w:val="both"/>
        <w:rPr>
          <w:ins w:id="2" w:author="Courtney Hughes" w:date="2025-08-11T14:07:00Z" w16du:dateUtc="2025-08-11T19:07:00Z"/>
        </w:rPr>
      </w:pPr>
      <w:r>
        <w:t xml:space="preserve">Early approaches to building classification often relied on specialized datasets with annotated aerial or satellite images, typically focusing on single regions or narrow building categories. For instance, </w:t>
      </w:r>
      <w:commentRangeStart w:id="3"/>
      <w:r>
        <w:fldChar w:fldCharType="begin"/>
      </w:r>
      <w:r>
        <w:instrText xml:space="preserve"> ADDIN ZOTERO_ITEM CSL_CITATION {"citationID":"kqiQtHcp","properties":{"formattedCitation":"(Erdem &amp; Avdan, 2020)","plainCitation":"(Erdem &amp; Avdan, 2020)","noteIndex":0},"citationItems":[{"id":93,"uris":["http://zotero.org/groups/5416662/items/ZKMPZBIW"],"itemData":{"id":93,"type":"article-journal","abstract":"Building extraction from high-resolution aerial imagery plays an important role in geospatial applications such as urban planning, telecommunication, disaster monitoring, navigation, updating geographic databases, and urban dynamic monitoring. Automatic building extraction is a challenging task, as the buildings in different regions have different spectral and geometric properties. Therefore, the classical image processing techniques are not sufficient for automatic building extraction from high-resolution aerial imagery applications. Deep learning and semantic segmentation models, which have gained popularity in recent years, have been used for automatic object extraction from high-resolution images. U-Net model, which was originally developed for biomedical image processing, was used for building extraction. The encoder part of the U-Net model has been modified with Vgg16, InceptionResNetV2, and DenseNet121 convolutional neural networks. Therefore, building extraction was performed using Vgg16 UNet, InceptionResNetV2 U-Net, and DenseNet121 U-Net models. In the fourth method, the results obtained from each U-Net model were combined in order to obtain the final result by maximum voting. This study aims to compare the performance of these four methods in building extraction from high-resolution aerial imagery. Images of Chicago from the Inria Aerial Image Labeling Dataset were used in the study. The images used have 0.3 m spatial resolution, 8-bit radiometric resolution, and 3-band (red, green, and blue bands). Images consist of 36 tiles and they were divided into image subsets of 512x512 pixels. Thus, a total of 2715 image subsets were formed. 80% of the image subsets (2172 image subset) were used as training and 20% (543 image subset) as testing. To evaluate the accuracy of methods, the F1 score of the building class was employed. The F1 scores for building class have been calculated as 0.866, 0.860, 0.856, and 0.877 on test images for U-Net Vgg16, U-Net InceptionResNetV2, U-Net DenseNet121, and majority voting method, respectively.","container-title":"International Journal of Environment and Geoinformatics","DOI":"10.30897/ijegeo.684951","ISSN":"2148-9173","issue":"3","language":"en","page":"221-227","source":"DOI.org (Crossref)","title":"Comparison of Different U-Net Models for Building Extraction from High-Resolution Aerial Imagery","URL":"http://dergipark.org.tr/en/doi/10.30897/ijegeo.684951","volume":"7","author":[{"family":"Erdem","given":"Fırat"},{"family":"Avdan","given":"Uğur"}],"accessed":{"date-parts":[["2024",3,1]]},"issued":{"date-parts":[["2020",12,6]]}}}],"schema":"https://github.com/citation-style-language/schema/raw/master/csl-citation.json"} </w:instrText>
      </w:r>
      <w:r>
        <w:fldChar w:fldCharType="separate"/>
      </w:r>
      <w:r w:rsidR="0080325D" w:rsidRPr="68F09FA5">
        <w:rPr>
          <w:noProof/>
        </w:rPr>
        <w:t>(Erdem &amp; Avdan, 2020)</w:t>
      </w:r>
      <w:r>
        <w:fldChar w:fldCharType="end"/>
      </w:r>
      <w:r>
        <w:t xml:space="preserve"> </w:t>
      </w:r>
      <w:commentRangeEnd w:id="3"/>
      <w:r w:rsidR="004702F4">
        <w:rPr>
          <w:rStyle w:val="CommentReference"/>
        </w:rPr>
        <w:commentReference w:id="3"/>
      </w:r>
      <w:r>
        <w:t xml:space="preserve">used the Inria Aerial Image Labeling Dataset to classify </w:t>
      </w:r>
      <w:r>
        <w:lastRenderedPageBreak/>
        <w:t>buildings in Chicago</w:t>
      </w:r>
      <w:r w:rsidR="5D3861D3">
        <w:t xml:space="preserve"> </w:t>
      </w:r>
      <w:r w:rsidR="5D3861D3" w:rsidRPr="68F09FA5">
        <w:rPr>
          <w:color w:val="000000" w:themeColor="text1"/>
        </w:rPr>
        <w:t>demonstrating the potential of a modified U-Net architecture with skip connections. The model</w:t>
      </w:r>
      <w:r>
        <w:t xml:space="preserve"> </w:t>
      </w:r>
      <w:r w:rsidR="3637390E">
        <w:t xml:space="preserve">achieved </w:t>
      </w:r>
      <w:r>
        <w:t>87.69% accuracy but s</w:t>
      </w:r>
      <w:r w:rsidR="2A07B264">
        <w:t xml:space="preserve">truggled </w:t>
      </w:r>
      <w:r w:rsidR="6E6D179B" w:rsidRPr="68F09FA5">
        <w:rPr>
          <w:color w:val="000000" w:themeColor="text1"/>
        </w:rPr>
        <w:t>in densely constructed areas where building footprints overlapped, making it difficult to capture complex geometries fully</w:t>
      </w:r>
      <w:r>
        <w:t>.</w:t>
      </w:r>
      <w:r w:rsidR="441E91E8">
        <w:t xml:space="preserve"> </w:t>
      </w:r>
      <w:r>
        <w:fldChar w:fldCharType="begin"/>
      </w:r>
      <w:r>
        <w:instrText xml:space="preserve"> ADDIN ZOTERO_ITEM CSL_CITATION {"citationID":"zlAyS7Sv","properties":{"formattedCitation":"(Vasavi et al., 2023)","plainCitation":"(Vasavi et al., 2023)","noteIndex":0},"citationItems":[{"id":109,"uris":["http://zotero.org/groups/5416662/items/FQX4CGKR"],"itemData":{"id":109,"type":"article-journal","abstract":"The urbanization rate of India is 35.9 % by 2022 reports. In this 45.23 % of urbanization is happening in Maharashtra and it is the third most urbanized state of India after Tamil Nadu and Kerala. In metropolitan areas, the classification of land cover from satellite images has been the focus of remote sensing over the years. Due to complex architecture and a lack of labeled data, classifying buildings in metropolitan areas from very high resolution (VHR) satellite imagery is challenging. Traditional approaches for building classification include hand-crafted features and transfer learning methods. These methods often struggle with the variability in building shapes, orientation, and viewpoint, leading to low accuracy in densely populated urban areas and limited performance when dealing with high- resolution satellite images. A deep-learning based approach for semantic segmentation using U-Net with a backbone of ResNet-34 is proposed for building classification. Urban area Dataset with Images of 0.5 m resolution is prepared from SASPlanet. One hot Encoding is applied for classifying buildings. U-Net is trained with encoded data. The proposed model is evaluated on the Indian dataset, specifically, the urban areas of Nashik, Maharashtra state and the accuracy obtained for the classification dataset is 60 % and the accuracy of the building detection is about 85 %. Change detection is calculated from bi-temporal images. The GIS maps are updated to detect changes in buildings, represented by different colors to distinguish newly constructed buildings, existing structures and demolished ones.","container-title":"The Egyptian Journal of Remote Sensing and Space Sciences","DOI":"10.1016/j.ejrs.2023.11.008","ISSN":"11109823","issue":"4","journalAbbreviation":"The Egyptian Journal of Remote Sensing and Space Sciences","language":"en","page":"937-953","source":"DOI.org (Crossref)","title":"Classification of buildings from VHR satellite images using ensemble of U-Net and ResNet","URL":"https://linkinghub.elsevier.com/retrieve/pii/S1110982323000960","volume":"26","author":[{"family":"Vasavi","given":"S."},{"family":"Sri Somagani","given":"Hema"},{"family":"Sai","given":"Yarlagadda"}],"accessed":{"date-parts":[["2024",2,23]]},"issued":{"date-parts":[["2023",12]]}}}],"schema":"https://github.com/citation-style-language/schema/raw/master/csl-citation.json"} </w:instrText>
      </w:r>
      <w:r>
        <w:fldChar w:fldCharType="separate"/>
      </w:r>
      <w:r w:rsidR="0080325D" w:rsidRPr="68F09FA5">
        <w:rPr>
          <w:noProof/>
        </w:rPr>
        <w:t>(Vasavi et al., 2023)</w:t>
      </w:r>
      <w:r>
        <w:fldChar w:fldCharType="end"/>
      </w:r>
      <w:r>
        <w:t xml:space="preserve"> expanded this to classify buildings into residential, industrial, and holy places in Nashik, India,</w:t>
      </w:r>
      <w:r w:rsidR="751D7919">
        <w:t xml:space="preserve"> e</w:t>
      </w:r>
      <w:r w:rsidR="751D7919" w:rsidRPr="68F09FA5">
        <w:rPr>
          <w:color w:val="000000" w:themeColor="text1"/>
        </w:rPr>
        <w:t xml:space="preserve">mploying a U-Net with a ResNet-34 backbone. The model achieved an accuracy of </w:t>
      </w:r>
      <w:r w:rsidR="38968810">
        <w:t>89% yet</w:t>
      </w:r>
      <w:r>
        <w:t xml:space="preserve"> faced challenges in distinguishing similar types in complex layouts. </w:t>
      </w:r>
    </w:p>
    <w:p w14:paraId="0C33D6BF" w14:textId="77777777" w:rsidR="00833965" w:rsidRDefault="00833965" w:rsidP="68F09FA5">
      <w:pPr>
        <w:jc w:val="both"/>
        <w:rPr>
          <w:color w:val="000000" w:themeColor="text1"/>
        </w:rPr>
      </w:pPr>
    </w:p>
    <w:p w14:paraId="52D331B1" w14:textId="7A3BA5F7" w:rsidR="72BF03F7" w:rsidRDefault="3A1D2106" w:rsidP="68F09FA5">
      <w:pPr>
        <w:jc w:val="both"/>
        <w:rPr>
          <w:color w:val="000000" w:themeColor="text1"/>
        </w:rPr>
      </w:pPr>
      <w:r>
        <w:t xml:space="preserve">CNNs have been foundational, with models like DeepLabv3+ and Attention U-Net significantly improving performance. DeepLabv3+ attained an IoU of 89–90% on the Inria dataset, outperforming earlier U-Net variants, as noted by </w:t>
      </w:r>
      <w:r>
        <w:fldChar w:fldCharType="begin"/>
      </w:r>
      <w:r>
        <w:instrText xml:space="preserve"> ADDIN ZOTERO_ITEM CSL_CITATION {"citationID":"OL8uHLnP","properties":{"formattedCitation":"(Ekiz &amp; Acar, 2025)","plainCitation":"(Ekiz &amp; Acar, 2025)","noteIndex":0},"citationItems":[{"id":355,"uris":["http://zotero.org/users/15844161/items/UTS827PD"],"itemData":{"id":355,"type":"article-journal","abstract":"Extracting buildings from images is crucial for urban management, urban planning, and post-disaster change detection. Over the years, various approaches have been tried, but the recent application of deep learning has greatly improved the success of such studies. In this study, the Inria dataset was used, consisting of 180 high-resolution aerial images., The study compared the performance of various architectures. DeepLabv3+ emerged as the most successful, with Accuracy, IoU, and F1 Scores of 96.77%, 89.85%, and 94.53%, respectively. Attention U-Net followed, scoring 95.31%, 85.49%, and 91.95%. U-Net, tested with different encoders, achieved average results of 97.22%, 84.78%, and 90.79%. SE-ResNeXt-50 was the best-performing encoder, followed by SE-ResNet-50, ResNeXt-50, and ResNet-50. UNet++ achieved 94.48% Accuracy, 83.09% IoU, and 90.45% F1 Score, while U2Net obtained 94.09%, 82.26%, and 89.88%, making them less successful., When examining the models under challenging conditions, SE-ResNeXt-50 was the most robust, successfully handling scenarios like occlusion by trees and complex indoor gardens. Conversely, Attention U-Net and UNet++ were more prone to errors, particularly when vehicles were parked near buildings or in the presence of shipping containers, where false positives were common. ResNet-50 struggled with concrete gardens, while U2Net showed better results in scenarios involving indoor gardens., These results, compared to other studies using the same dataset with different pixel sizes, show that eliminating erroneous data and resizing images can enhance the performance of deep learning networks. Therefore, by refining the data and adjusting the image sizes, models can make more accurate and efficient building detections.","container-title":"Science Progress","DOI":"10.1177/00368504251318202","ISSN":"0036-8504","issue":"1","journalAbbreviation":"Sci Prog","note":"PMID: 39943714\nPMCID: PMC11822834","page":"00368504251318202","source":"PubMed Central","title":"Improving building extraction from high-resolution aerial images: Error correction and performance enhancement using deep learning on the Inria dataset","title-short":"Improving building extraction from high-resolution aerial images","URL":"https://www.ncbi.nlm.nih.gov/pmc/articles/PMC11822834/","volume":"108","author":[{"family":"Ekiz","given":"Serdar"},{"family":"Acar","given":"Ugur"}],"accessed":{"date-parts":[["2025",2,26]]},"issued":{"date-parts":[["2025",2,12]]}}}],"schema":"https://github.com/citation-style-language/schema/raw/master/csl-citation.json"} </w:instrText>
      </w:r>
      <w:r>
        <w:fldChar w:fldCharType="separate"/>
      </w:r>
      <w:r w:rsidR="00BE0A14" w:rsidRPr="68F09FA5">
        <w:rPr>
          <w:noProof/>
        </w:rPr>
        <w:t>(Ekiz &amp; Acar, 2025)</w:t>
      </w:r>
      <w:r>
        <w:fldChar w:fldCharType="end"/>
      </w:r>
      <w:r>
        <w:t>. These models leverage skip connections and pyramid pooling to capture context, but their limited global receptive field can result in fragmented or false detections in complex scenes, as highlighted by</w:t>
      </w:r>
      <w:r w:rsidR="00F97241">
        <w:t xml:space="preserve"> </w:t>
      </w:r>
      <w:r>
        <w:fldChar w:fldCharType="begin"/>
      </w:r>
      <w:r>
        <w:instrText xml:space="preserve"> ADDIN ZOTERO_ITEM CSL_CITATION {"citationID":"cN3WvqFf","properties":{"formattedCitation":"(Dimassi et al., 2021)","plainCitation":"(Dimassi et al., 2021)","noteIndex":0},"citationItems":[{"id":121,"uris":["http://zotero.org/groups/5416662/items/N9SZ6CGG"],"itemData":{"id":121,"type":"article","abstract":"Buildings classiﬁcation using satellite images is becoming more important for several applications such as damage assessment, resource allocation, and population estimation. We focus, in this work, on buildings damage assessment (BDA) and buildings type classiﬁcation (BTC) of residential and non-residential buildings. We propose to rely solely on RGB satellite images and follow a 2-stage deep learning-based approach, where ﬁrst, buildings’ footprints are extracted using a semantic segmentation model, followed by classiﬁcation of the cropped images. Due to the lack of an appropriate dataset for the residential/non-residential building classiﬁcation, we introduce a new dataset of high-resolution satellite images. We conduct extensive experiments to select the best hyper-parameters, model architecture, and training paradigm, and we propose a new transfer learning-based approach that outperforms classical methods. Finally, we validate the proposed approach on two applications showing excellent accuracy and F1-score metrics.","language":"en","note":"arXiv:2111.14650 [cs]","number":"arXiv:2111.14650","publisher":"arXiv","source":"arXiv.org","title":"Buildings Classification using Very High Resolution Satellite Imagery","URL":"http://arxiv.org/abs/2111.14650","author":[{"family":"Dimassi","given":"Mohammad"},{"family":"Samhat","given":"Abed Ellatif"},{"family":"Zaraket","given":"Mohammad"},{"family":"Haidar","given":"Jamal"},{"family":"Shukor","given":"Mustafa"},{"family":"Ghandour","given":"Ali J."}],"accessed":{"date-parts":[["2024",2,23]]},"issued":{"date-parts":[["2021",11,29]]}}}],"schema":"https://github.com/citation-style-language/schema/raw/master/csl-citation.json"} </w:instrText>
      </w:r>
      <w:r>
        <w:fldChar w:fldCharType="separate"/>
      </w:r>
      <w:r w:rsidR="00F97241" w:rsidRPr="68F09FA5">
        <w:rPr>
          <w:noProof/>
        </w:rPr>
        <w:t>(Dimassi et al., 2021)</w:t>
      </w:r>
      <w:r>
        <w:fldChar w:fldCharType="end"/>
      </w:r>
      <w:r w:rsidR="0B231E93">
        <w:t xml:space="preserve">. </w:t>
      </w:r>
      <w:r w:rsidR="7995FD2C">
        <w:t xml:space="preserve">Vision transformers have recently been adopted in remote sensing to address CNNs' limitations in modeling global relationships. </w:t>
      </w:r>
      <w:r>
        <w:fldChar w:fldCharType="begin"/>
      </w:r>
      <w:r>
        <w:instrText xml:space="preserve"> ADDIN ZOTERO_ITEM CSL_CITATION {"citationID":"ONSQeui2","properties":{"formattedCitation":"(Wang et al., 2024)","plainCitation":"(Wang et al., 2024)","noteIndex":0},"citationItems":[{"id":353,"uris":["http://zotero.org/users/15844161/items/WB59I4VG"],"itemData":{"id":353,"type":"article-journal","abstract":"Building extraction refers to the automatic identification and separation of buildings from the background in remote sensing images. It plays a significant role in urban planning, land management, and disaster monitoring. Deep-learning methods have shown advantages in building extraction, but they still face challenges such as variations in building types, object occlusions, and complex backgrounds. To address these issues, SDSNet, a deep convolutional network that incorporates global multi-scale feature extraction and cross-level feature fusion, is proposed. SDSNet consists of three modules: semantic information extraction (SIE), multi-level merge (MLM), and semantic information fusion (SIF). The SIE module extracts contextual information and improves recognition of multi-scale buildings. The MLM module filters irrelevant details guided by high-level semantic information, aiding in the restoration of edge details for buildings. The SIF module combines filtered detail information with extracted semantic information for refined building extraction. A series of experiments conducted on two distinct public datasets for building extraction consistently demonstrate that SDSNet outperforms the state-of-the-art deep-learning models for building extraction tasks. On the WHU building dataset, the overall accuracy (OA) and intersection over union (IoU) achieved impressive scores of 98.86% and 90.17%, respectively. Meanwhile, on the Massachusetts dataset, SDSNet achieved OA and IoU scores of 94.05% and 71.6%, respectively. SDSNet exhibits a unique advantage in recovering fine details along building edges, enabling automated and intelligent building extraction. This capability effectively supports urban planning, resource management, and disaster monitoring.","container-title":"Remote Sensing","DOI":"10.3390/rs16010169","ISSN":"2072-4292","issue":"1","language":"en","license":"http://creativecommons.org/licenses/by/3.0/","page":"169","source":"www.mdpi.com","title":"SDSNet: Building Extraction in High-Resolution Remote Sensing Images Using a Deep Convolutional Network with Cross-Layer Feature Information Interaction Filtering","title-short":"SDSNet","URL":"https://www.mdpi.com/2072-4292/16/1/169","volume":"16","author":[{"family":"Wang","given":"Xudong"},{"family":"Tian","given":"Mingliang"},{"family":"Zhang","given":"Zhijun"},{"family":"He","given":"Kang"},{"family":"Wang","given":"Sheng"},{"family":"Liu","given":"Yan"},{"family":"Dong","given":"Yusen"}],"accessed":{"date-parts":[["2025",2,26]]},"issued":{"date-parts":[["2024",1]]}}}],"schema":"https://github.com/citation-style-language/schema/raw/master/csl-citation.json"} </w:instrText>
      </w:r>
      <w:r>
        <w:fldChar w:fldCharType="separate"/>
      </w:r>
      <w:r w:rsidR="004564A6" w:rsidRPr="68F09FA5">
        <w:rPr>
          <w:noProof/>
        </w:rPr>
        <w:t>(Wang et al., 2024)</w:t>
      </w:r>
      <w:r>
        <w:fldChar w:fldCharType="end"/>
      </w:r>
      <w:r w:rsidR="7995FD2C">
        <w:t xml:space="preserve"> found transformers deliver stable performance in segmentation and object detection, with early results showing improved land-use classification accuracy. A study by </w:t>
      </w:r>
      <w:r>
        <w:fldChar w:fldCharType="begin"/>
      </w:r>
      <w:r>
        <w:instrText xml:space="preserve"> ADDIN ZOTERO_ITEM CSL_CITATION {"citationID":"kxAoXh1a","properties":{"formattedCitation":"(Liu et al., 2020)","plainCitation":"(Liu et al., 2020)","noteIndex":0},"citationItems":[{"id":113,"uris":["http://zotero.org/groups/5416662/items/GQ86IFBQ"],"itemData":{"id":113,"type":"article-journal","abstract":"Satellite image classiﬁcation is a challenging problem that lies at the crossroads of remote sensing, computer vision, and machine learning. Due to the high variability inherent in satellite data, most of the current object classiﬁcation approaches are not suitable for handling satellite datasets. The progress of satellite image analytics has also been inhibited by the lack of a single labeled high-resolution dataset with multiple class labels.","container-title":"Remote Sensing Letters","DOI":"10.1080/2150704X.2019.1693071","ISSN":"2150-704X, 2150-7058","issue":"2","journalAbbreviation":"Remote Sensing Letters","language":"en","note":"arXiv:1911.07747 [cs, eess]","page":"156-165","source":"arXiv.org","title":"DeepSat V2: Feature Augmented Convolutional Neural Nets for Satellite Image Classification","title-short":"DeepSat V2","URL":"http://arxiv.org/abs/1911.07747","volume":"11","author":[{"family":"Liu","given":"Qun"},{"family":"Basu","given":"Saikat"},{"family":"Ganguly","given":"Sangram"},{"family":"Mukhopadhyay","given":"Supratik"},{"family":"DiBiano","given":"Robert"},{"family":"Karki","given":"Manohar"},{"family":"Nemani","given":"Ramakrishna"}],"accessed":{"date-parts":[["2024",2,23]]},"issued":{"date-parts":[["2020",2,1]]}}}],"schema":"https://github.com/citation-style-language/schema/raw/master/csl-citation.json"} </w:instrText>
      </w:r>
      <w:r>
        <w:fldChar w:fldCharType="separate"/>
      </w:r>
      <w:r w:rsidR="00B0303D" w:rsidRPr="68F09FA5">
        <w:rPr>
          <w:noProof/>
        </w:rPr>
        <w:t>(Liu et al., 2020)</w:t>
      </w:r>
      <w:r>
        <w:fldChar w:fldCharType="end"/>
      </w:r>
      <w:r w:rsidR="7995FD2C">
        <w:t xml:space="preserve"> demonstrated their effectiveness in capturing long-range dependencies, crucial for recognizing entire building structures amidst large contexts. However, transformers are computationally expensive and data-hungry, often requiring large datasets for generalization, creating a trade-off between accuracy and efficiency, as noted in a survey by </w:t>
      </w:r>
      <w:r>
        <w:fldChar w:fldCharType="begin"/>
      </w:r>
      <w:r>
        <w:instrText xml:space="preserve"> ADDIN ZOTERO_ITEM CSL_CITATION {"citationID":"5PwkLmQr","properties":{"formattedCitation":"(Dosovitskiy et al., 2021)","plainCitation":"(Dosovitskiy et al., 2021)","noteIndex":0},"citationItems":[{"id":387,"uris":["http://zotero.org/users/15844161/items/HE5ZXEFW"],"itemData":{"id":387,"type":"article","abstract":"While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3,16]]},"issued":{"date-parts":[["2021",6,3]]}}}],"schema":"https://github.com/citation-style-language/schema/raw/master/csl-citation.json"} </w:instrText>
      </w:r>
      <w:r>
        <w:fldChar w:fldCharType="separate"/>
      </w:r>
      <w:r w:rsidR="009F5A2B" w:rsidRPr="68F09FA5">
        <w:rPr>
          <w:noProof/>
        </w:rPr>
        <w:t>(Dosovitskiy et al., 2021)</w:t>
      </w:r>
      <w:r>
        <w:fldChar w:fldCharType="end"/>
      </w:r>
      <w:r w:rsidR="4603CAF7">
        <w:t>.</w:t>
      </w:r>
      <w:r w:rsidR="6089B822">
        <w:t xml:space="preserve"> </w:t>
      </w:r>
      <w:r>
        <w:fldChar w:fldCharType="begin"/>
      </w:r>
      <w:r>
        <w:instrText xml:space="preserve"> ADDIN ZOTERO_ITEM CSL_CITATION {"citationID":"CTRDbpHu","properties":{"formattedCitation":"(Huang et al., 2022)","plainCitation":"(Huang et al., 2022)","noteIndex":0},"citationItems":[{"id":102,"uris":["http://zotero.org/groups/5416662/items/WSCVGA8J"],"itemData":{"id":102,"type":"paper-conference","abstract":"We present a dataset for building detection and classification from very high-resolution satellite imagery with the focus on object-level interpretation of individual buildings. It is meant to provide not only a flexible test platform for object detection algorithms but also a solid basis for the comparison of city morphologies and the investigation of urban planning. In most current open datasets, buildings are treated either as a class of landcover in the form of masks or as simple objects defined by separate contours (footprints). Our dataset, instead, represents individual buildings using in-depth object-level descriptions concerning geometry as well as functionality. Buildings are treated as objects with individual ID and boundary. Adjacent building blocks are also separated according to house numbers making a subsequent high-level classification of individual buildings possible. The buildings are classified into predefined roof types, such as flat, gable and hipped roof as well as functional purposes, i.e., residential, commercial, industrial, public, and their sub-classes, e.g., single-family house, office building and school. In the first version of the dataset we provide selected urban areas from two cities: Beijing in China and Munich in Germany. It, therefore, (1) allows to verify algorithms that are not only valid for specific regions but also work robustly in spite of the diversity of cities on different continents with various land forms and styles of architecture and at the same time (2) provides the possibility to quantitatively compare the statistics and morphology of different cities. It is planned to extend the dataset by a continuous integration of various urban areas worldwide.","container-title":"2022 IEEE/CVF Conference on Computer Vision and Pattern Recognition Workshops (CVPRW)","DOI":"10.1109/CVPRW56347.2022.00147","event-place":"New Orleans, LA, USA","event-title":"2022 IEEE/CVF Conference on Computer Vision and Pattern Recognition Workshops (CVPRW)","ISBN":"978-1-66548-739-9","language":"en","page":"1412-1420","publisher":"IEEE","publisher-place":"New Orleans, LA, USA","source":"DOI.org (Crossref)","title":"Urban Building Classification (UBC) – A Dataset for Individual Building Detection and Classification from Satellite Imagery","URL":"https://ieeexplore.ieee.org/document/9857458/","author":[{"family":"Huang","given":"Xingliang"},{"family":"Ren","given":"Libo"},{"family":"Liu","given":"Chenglong"},{"family":"Wang","given":"Yixuan"},{"family":"Yu","given":"Hongfeng"},{"family":"Schmitt","given":"Michael"},{"family":"Hansch","given":"Ronny"},{"family":"Sun","given":"Xian"},{"family":"Huang","given":"Hai"},{"family":"Mayer","given":"Helmut"}],"accessed":{"date-parts":[["2024",2,23]]},"issued":{"date-parts":[["2022",6]]}}}],"schema":"https://github.com/citation-style-language/schema/raw/master/csl-citation.json"} </w:instrText>
      </w:r>
      <w:r>
        <w:fldChar w:fldCharType="separate"/>
      </w:r>
      <w:r w:rsidR="00074197" w:rsidRPr="68F09FA5">
        <w:rPr>
          <w:noProof/>
        </w:rPr>
        <w:t>(Huang et al., 2022)</w:t>
      </w:r>
      <w:r>
        <w:fldChar w:fldCharType="end"/>
      </w:r>
      <w:r w:rsidR="02B00A5E" w:rsidRPr="68F09FA5">
        <w:rPr>
          <w:color w:val="000000" w:themeColor="text1"/>
        </w:rPr>
        <w:t xml:space="preserve"> </w:t>
      </w:r>
      <w:r w:rsidR="15EB2857" w:rsidRPr="68F09FA5">
        <w:rPr>
          <w:color w:val="000000" w:themeColor="text1"/>
        </w:rPr>
        <w:t>experimented</w:t>
      </w:r>
      <w:r w:rsidR="4603CAF7" w:rsidRPr="68F09FA5">
        <w:rPr>
          <w:color w:val="000000" w:themeColor="text1"/>
        </w:rPr>
        <w:t xml:space="preserve"> with state-of-the-art models like Mask R-CNN and SOLOv2 on images from Beijing and Munich, though they still encountered issues with diagonal rooftops and merged building clusters.</w:t>
      </w:r>
      <w:bookmarkStart w:id="4" w:name="_Hlk192957400"/>
      <w:bookmarkEnd w:id="4"/>
    </w:p>
    <w:p w14:paraId="6CD76948" w14:textId="54322375" w:rsidR="5109D24F" w:rsidRDefault="5109D24F" w:rsidP="6B9CE93F">
      <w:pPr>
        <w:jc w:val="both"/>
      </w:pPr>
    </w:p>
    <w:p w14:paraId="6D864951" w14:textId="586A62EA" w:rsidR="13046DE4" w:rsidRDefault="13046DE4" w:rsidP="6B9CE93F">
      <w:pPr>
        <w:jc w:val="both"/>
        <w:rPr>
          <w:color w:val="000000" w:themeColor="text1"/>
        </w:rPr>
      </w:pPr>
      <w:r>
        <w:t xml:space="preserve">To capitalize on both paradigms, hybrid models have emerged, typically using CNN backbones for local feature extraction and transformer modules for global context. </w:t>
      </w:r>
      <w:r>
        <w:fldChar w:fldCharType="begin"/>
      </w:r>
      <w:r>
        <w:instrText xml:space="preserve"> ADDIN ZOTERO_ITEM CSL_CITATION {"citationID":"tZU0JsrC","properties":{"formattedCitation":"(Chang &amp; Zheng, 2024)","plainCitation":"(Chang &amp; Zheng, 2024)","noteIndex":0},"citationItems":[{"id":395,"uris":["http://zotero.org/users/15844161/items/373X4TVB"],"itemData":{"id":395,"type":"article-journal","abstract":"Convolutional neural networks (CNN) have been increasingly embraced in building inspection and maintenance to realize automated crack inspection. However, CNNs are still less frequently utilized in the construction industry because most of them are designed with complex architectures that need to be executed by high-powered and expensive GPUs. To improve its practical applicability, this study aims to design a CNN model with a lightweight architecture for crack inspection. The lightweight design is expected to be feasible on a variety of electronic devices, such as mobile phones. To do so, layer pruning and parameter reduction methods were employed to design model depth and weight, respectively. Specifically, the CNN depth was first determined by training and testing 24 experimental groups that contain sequentially increased convolutional and pooling blocks. Secondly, 4 × 4 convolutional filters with 2 strides were inserted between adjacent convolutional layers to reduce model weight and memory. As a result, only 6.82 million weights and 24 M of memory were remined, compared to 138 million weights and 421 M of memory in the widely utilized model VGG-16. During an on-site validation, the proposed lightweight CNN was successfully executed on a mobile robot powered by a CPU-driven robotic control board. Both cracked and non-cracked surfaces could be detected automatically, remotely, and in real-time. Outstanding performance was also demonstrated, with F1-scores in the training and testing datasets of 96.8% and 92.4%, respectively. Overall, the designed lightweight CNN model is validated as more practicable for on-site inspection devices, which facilitate the wide spread of computer vision-based technologies in the construction industry. Meanwhile, the findings provide a potential solution for balancing the weight and accuracy of CNNs.","container-title":"Construction and Building Materials","DOI":"10.1016/j.conbuildmat.2024.135151","ISSN":"0950-0618","journalAbbreviation":"Construction and Building Materials","page":"135151","source":"ScienceDirect","title":"A lightweight convolutional neural network for automated crack inspection","URL":"https://www.sciencedirect.com/science/article/pii/S0950061824002927","volume":"416","author":[{"family":"Chang","given":"Siwei"},{"family":"Zheng","given":"Bowen"}],"accessed":{"date-parts":[["2025",3,16]]},"issued":{"date-parts":[["2024",2,16]]}}}],"schema":"https://github.com/citation-style-language/schema/raw/master/csl-citation.json"} </w:instrText>
      </w:r>
      <w:r>
        <w:fldChar w:fldCharType="separate"/>
      </w:r>
      <w:r w:rsidR="001C6532" w:rsidRPr="68F09FA5">
        <w:rPr>
          <w:noProof/>
        </w:rPr>
        <w:t>(Chang &amp; Zheng, 2024)</w:t>
      </w:r>
      <w:r>
        <w:fldChar w:fldCharType="end"/>
      </w:r>
      <w:r w:rsidR="001C6532">
        <w:t xml:space="preserve"> </w:t>
      </w:r>
      <w:r>
        <w:t xml:space="preserve"> introduced CTANet, combining a ConvNeXt encoder with a lightweight transformer decoder, achieving state-of-the-art F1-scores and IoUs on datasets like Massachusetts, WHU, and Inria. STransU2Net </w:t>
      </w:r>
      <w:r>
        <w:fldChar w:fldCharType="begin"/>
      </w:r>
      <w:r>
        <w:instrText xml:space="preserve"> ADDIN ZOTERO_ITEM CSL_CITATION {"citationID":"tSxvZQMQ","properties":{"formattedCitation":"(Liu et al., 2020)","plainCitation":"(Liu et al., 2020)","noteIndex":0},"citationItems":[{"id":113,"uris":["http://zotero.org/groups/5416662/items/GQ86IFBQ"],"itemData":{"id":113,"type":"article-journal","abstract":"Satellite image classiﬁcation is a challenging problem that lies at the crossroads of remote sensing, computer vision, and machine learning. Due to the high variability inherent in satellite data, most of the current object classiﬁcation approaches are not suitable for handling satellite datasets. The progress of satellite image analytics has also been inhibited by the lack of a single labeled high-resolution dataset with multiple class labels.","container-title":"Remote Sensing Letters","DOI":"10.1080/2150704X.2019.1693071","ISSN":"2150-704X, 2150-7058","issue":"2","journalAbbreviation":"Remote Sensing Letters","language":"en","note":"arXiv:1911.07747 [cs, eess]","page":"156-165","source":"arXiv.org","title":"DeepSat V2: Feature Augmented Convolutional Neural Nets for Satellite Image Classification","title-short":"DeepSat V2","URL":"http://arxiv.org/abs/1911.07747","volume":"11","author":[{"family":"Liu","given":"Qun"},{"family":"Basu","given":"Saikat"},{"family":"Ganguly","given":"Sangram"},{"family":"Mukhopadhyay","given":"Supratik"},{"family":"DiBiano","given":"Robert"},{"family":"Karki","given":"Manohar"},{"family":"Nemani","given":"Ramakrishna"}],"accessed":{"date-parts":[["2024",2,23]]},"issued":{"date-parts":[["2020",2,1]]}}}],"schema":"https://github.com/citation-style-language/schema/raw/master/csl-citation.json"} </w:instrText>
      </w:r>
      <w:r>
        <w:fldChar w:fldCharType="separate"/>
      </w:r>
      <w:r w:rsidR="00F32709" w:rsidRPr="68F09FA5">
        <w:rPr>
          <w:noProof/>
        </w:rPr>
        <w:t>(Liu et al., 2020)</w:t>
      </w:r>
      <w:r>
        <w:fldChar w:fldCharType="end"/>
      </w:r>
      <w:r w:rsidR="22694097">
        <w:t xml:space="preserve"> </w:t>
      </w:r>
      <w:r>
        <w:t xml:space="preserve">integrates CNN and transformer components to extract buildings of various sizes, addressing the suboptimal performance of CNNs for larger buildings and transformers for smaller ones. Hyformer, proposed by </w:t>
      </w:r>
      <w:r>
        <w:fldChar w:fldCharType="begin"/>
      </w:r>
      <w:r>
        <w:instrText xml:space="preserve"> ADDIN ZOTERO_ITEM CSL_CITATION {"citationID":"4LOudFwB","properties":{"formattedCitation":"(Dimassi et al., 2021)","plainCitation":"(Dimassi et al., 2021)","noteIndex":0},"citationItems":[{"id":121,"uris":["http://zotero.org/groups/5416662/items/N9SZ6CGG"],"itemData":{"id":121,"type":"article","abstract":"Buildings classiﬁcation using satellite images is becoming more important for several applications such as damage assessment, resource allocation, and population estimation. We focus, in this work, on buildings damage assessment (BDA) and buildings type classiﬁcation (BTC) of residential and non-residential buildings. We propose to rely solely on RGB satellite images and follow a 2-stage deep learning-based approach, where ﬁrst, buildings’ footprints are extracted using a semantic segmentation model, followed by classiﬁcation of the cropped images. Due to the lack of an appropriate dataset for the residential/non-residential building classiﬁcation, we introduce a new dataset of high-resolution satellite images. We conduct extensive experiments to select the best hyper-parameters, model architecture, and training paradigm, and we propose a new transfer learning-based approach that outperforms classical methods. Finally, we validate the proposed approach on two applications showing excellent accuracy and F1-score metrics.","language":"en","note":"arXiv:2111.14650 [cs]","number":"arXiv:2111.14650","publisher":"arXiv","source":"arXiv.org","title":"Buildings Classification using Very High Resolution Satellite Imagery","URL":"http://arxiv.org/abs/2111.14650","author":[{"family":"Dimassi","given":"Mohammad"},{"family":"Samhat","given":"Abed Ellatif"},{"family":"Zaraket","given":"Mohammad"},{"family":"Haidar","given":"Jamal"},{"family":"Shukor","given":"Mustafa"},{"family":"Ghandour","given":"Ali J."}],"accessed":{"date-parts":[["2024",2,23]]},"issued":{"date-parts":[["2021",11,29]]}}}],"schema":"https://github.com/citation-style-language/schema/raw/master/csl-citation.json"} </w:instrText>
      </w:r>
      <w:r>
        <w:fldChar w:fldCharType="separate"/>
      </w:r>
      <w:r w:rsidR="00904785" w:rsidRPr="68F09FA5">
        <w:rPr>
          <w:noProof/>
        </w:rPr>
        <w:t>(Dimassi et al., 2021)</w:t>
      </w:r>
      <w:r>
        <w:fldChar w:fldCharType="end"/>
      </w:r>
      <w:r>
        <w:fldChar w:fldCharType="begin"/>
      </w:r>
      <w:r>
        <w:instrText xml:space="preserve"> ADDIN ZOTERO_ITEM CSL_CITATION {"citationID":"2ZK8QCxX","properties":{"formattedCitation":"(Yan et al., 2023)","plainCitation":"(Yan et al., 2023)","noteIndex":0},"citationItems":[{"id":391,"uris":["http://zotero.org/users/15844161/items/G4KHM4SK"],"itemData":{"id":391,"type":"article-journal","abstract":"In the published work [...]","container-title":"Drones","DOI":"10.3390/drones7110663","ISSN":"2504-446X","issue":"11","language":"en","license":"http://creativecommons.org/licenses/by/3.0/","note":"number: 11\npublisher: Multidisciplinary Digital Publishing Institute","page":"663","source":"www.mdpi.com","title":"Correction: Yan et al. A Real-Time Strand Breakage Detection Method for Power Line Inspection with UAVs. Drones 2023, 7, 574","title-short":"Correction","URL":"https://www.mdpi.com/2504-446X/7/11/663","volume":"7","author":[{"family":"Yan","given":"Jichen"},{"family":"Zhang","given":"Xiaoguang"},{"family":"Shen","given":"Siyang"},{"family":"He","given":"Xing"},{"family":"Xia","given":"Xuan"},{"family":"Li","given":"Nan"},{"family":"Wang","given":"Song"},{"family":"Yang","given":"Yuxuan"},{"family":"Ding","given":"Ning"}],"accessed":{"date-parts":[["2025",3,16]]},"issued":{"date-parts":[["2023",11]]}}}],"schema":"https://github.com/citation-style-language/schema/raw/master/csl-citation.json"} </w:instrText>
      </w:r>
      <w:r>
        <w:fldChar w:fldCharType="separate"/>
      </w:r>
      <w:r w:rsidR="008601B0" w:rsidRPr="68F09FA5">
        <w:rPr>
          <w:noProof/>
        </w:rPr>
        <w:t>(Yan et al., 2023)</w:t>
      </w:r>
      <w:r>
        <w:fldChar w:fldCharType="end"/>
      </w:r>
      <w:r w:rsidR="008601B0">
        <w:t xml:space="preserve"> </w:t>
      </w:r>
      <w:r>
        <w:t xml:space="preserve"> HyFormer: Hybrid Transformer and CNN for Pixel-Level Multispectral Image Land Cover Classification, extends this approach to pixel-level classification, enhancing feature expressiveness.</w:t>
      </w:r>
      <w:r w:rsidR="205E9AD1">
        <w:t xml:space="preserve"> </w:t>
      </w:r>
      <w:r w:rsidR="57A51B21" w:rsidRPr="68F09FA5">
        <w:rPr>
          <w:color w:val="000000" w:themeColor="text1"/>
        </w:rPr>
        <w:t xml:space="preserve">While these models captured both global context and fine-grained details, their focus often remained on binary building extraction rather than robust multiclass classification. </w:t>
      </w:r>
    </w:p>
    <w:p w14:paraId="62687072" w14:textId="4BA8BF3B" w:rsidR="28AEBD04" w:rsidRDefault="28AEBD04" w:rsidP="72BF03F7">
      <w:pPr>
        <w:jc w:val="both"/>
      </w:pPr>
    </w:p>
    <w:p w14:paraId="367E134B" w14:textId="2974EDB4" w:rsidR="18AC4B48" w:rsidRDefault="18AC4B48" w:rsidP="72BF03F7">
      <w:pPr>
        <w:jc w:val="both"/>
      </w:pPr>
      <w:r>
        <w:t xml:space="preserve">Beyond binary building detection, researchers increasingly seek finer distinctions among building types, such as single-unit homes, commercial complexes, hospitals, and high-rises. </w:t>
      </w:r>
      <w:r>
        <w:fldChar w:fldCharType="begin"/>
      </w:r>
      <w:r>
        <w:instrText xml:space="preserve"> ADDIN ZOTERO_ITEM CSL_CITATION {"citationID":"Di8daEKv","properties":{"formattedCitation":"(Dimassi et al., 2021)","plainCitation":"(Dimassi et al., 2021)","noteIndex":0},"citationItems":[{"id":121,"uris":["http://zotero.org/groups/5416662/items/N9SZ6CGG"],"itemData":{"id":121,"type":"article","abstract":"Buildings classiﬁcation using satellite images is becoming more important for several applications such as damage assessment, resource allocation, and population estimation. We focus, in this work, on buildings damage assessment (BDA) and buildings type classiﬁcation (BTC) of residential and non-residential buildings. We propose to rely solely on RGB satellite images and follow a 2-stage deep learning-based approach, where ﬁrst, buildings’ footprints are extracted using a semantic segmentation model, followed by classiﬁcation of the cropped images. Due to the lack of an appropriate dataset for the residential/non-residential building classiﬁcation, we introduce a new dataset of high-resolution satellite images. We conduct extensive experiments to select the best hyper-parameters, model architecture, and training paradigm, and we propose a new transfer learning-based approach that outperforms classical methods. Finally, we validate the proposed approach on two applications showing excellent accuracy and F1-score metrics.","language":"en","note":"arXiv:2111.14650 [cs]","number":"arXiv:2111.14650","publisher":"arXiv","source":"arXiv.org","title":"Buildings Classification using Very High Resolution Satellite Imagery","URL":"http://arxiv.org/abs/2111.14650","author":[{"family":"Dimassi","given":"Mohammad"},{"family":"Samhat","given":"Abed Ellatif"},{"family":"Zaraket","given":"Mohammad"},{"family":"Haidar","given":"Jamal"},{"family":"Shukor","given":"Mustafa"},{"family":"Ghandour","given":"Ali J."}],"accessed":{"date-parts":[["2024",2,23]]},"issued":{"date-parts":[["2021",11,29]]}}}],"schema":"https://github.com/citation-style-language/schema/raw/master/csl-citation.json"} </w:instrText>
      </w:r>
      <w:r>
        <w:fldChar w:fldCharType="separate"/>
      </w:r>
      <w:r w:rsidR="0098339C" w:rsidRPr="68F09FA5">
        <w:rPr>
          <w:noProof/>
        </w:rPr>
        <w:t>(Dimassi et al., 2021)</w:t>
      </w:r>
      <w:r>
        <w:fldChar w:fldCharType="end"/>
      </w:r>
      <w:r>
        <w:t xml:space="preserve"> introduced the Beirut Buildings Type Classification dataset to distinguish residential from non-residential buildings, achieving 94.8% accuracy using a RexNet model. However, many studies, like </w:t>
      </w:r>
      <w:bookmarkStart w:id="5" w:name="_Hlk193036473"/>
      <w:r>
        <w:fldChar w:fldCharType="begin"/>
      </w:r>
      <w:r>
        <w:instrText xml:space="preserve"> ADDIN ZOTERO_ITEM CSL_CITATION {"citationID":"imVJIhsh","properties":{"formattedCitation":"(Ji et al., 2019)","plainCitation":"(Ji et al., 2019)","noteIndex":0},"citationItems":[{"id":84,"uris":["http://zotero.org/groups/5416662/items/9S2C7JQ3"],"itemData":{"id":84,"type":"article-journal","abstract":"The application of the convolutional neural network has shown to greatly improve the accuracy of building extraction from remote sensing imagery. In this paper, we created and made open a high-quality multisource data set for building detection, evaluated the accuracy obtained in most recent studies on the data set, demonstrated the use of our data set, and proposed a Siamese fully convolutional network model that obtained better segmentation accuracy. The building data set that we created contains not only aerial images but also satellite images covering 1000 km2 with both raster labels and vector maps. The accuracy of applying the same methodology to our aerial data set outperformed several other open building data sets. On the aerial data set, we gave a thorough evaluation and comparison of most recent deep learning-based methods, and proposed a Siamese U-Net with shared weights in two branches, and original images and their down-sampled counterparts as inputs, which signiﬁcantly improves the segmentation accuracy, especially for large buildings. For multisource building extraction, the generalization ability is further evaluated and extended by applying a radiometric augmentation strategy to transfer pretrained models on the aerial data set to the satellite data set. The designed experiments indicate our data set is accurate and can serve multiple purposes including building instance segmentation and change detection; our result shows the Siamese U-Net outperforms current building extraction methods and could provide valuable reference.","container-title":"IEEE Transactions on Geoscience and Remote Sensing","DOI":"10.1109/TGRS.2018.2858817","ISSN":"0196-2892, 1558-0644","issue":"1","journalAbbreviation":"IEEE Trans. Geosci. Remote Sensing","language":"en","page":"574-586","source":"DOI.org (Crossref)","title":"Fully Convolutional Networks for Multisource Building Extraction From an Open Aerial and Satellite Imagery Data Set","URL":"https://ieeexplore.ieee.org/document/8444434/","volume":"57","author":[{"family":"Ji","given":"Shunping"},{"family":"Wei","given":"Shiqing"},{"family":"Lu","given":"Meng"}],"accessed":{"date-parts":[["2024",3,2]]},"issued":{"date-parts":[["2019",1]]}}}],"schema":"https://github.com/citation-style-language/schema/raw/master/csl-citation.json"} </w:instrText>
      </w:r>
      <w:r>
        <w:fldChar w:fldCharType="separate"/>
      </w:r>
      <w:r w:rsidR="005136F0" w:rsidRPr="68F09FA5">
        <w:rPr>
          <w:noProof/>
        </w:rPr>
        <w:t>(Ji et al., 2019)</w:t>
      </w:r>
      <w:r>
        <w:fldChar w:fldCharType="end"/>
      </w:r>
      <w:r w:rsidR="005136F0">
        <w:t>,</w:t>
      </w:r>
      <w:r>
        <w:t xml:space="preserve"> focus on limited categories or regions, such as Christchurch, New Zealand, facing issues with</w:t>
      </w:r>
      <w:r w:rsidR="738FB1E0" w:rsidRPr="68F09FA5">
        <w:rPr>
          <w:color w:val="000000" w:themeColor="text1"/>
        </w:rPr>
        <w:t xml:space="preserve"> shadows, complex backgrounds, and mixed land-use</w:t>
      </w:r>
      <w:r>
        <w:t xml:space="preserve"> areas.</w:t>
      </w:r>
      <w:r w:rsidR="4189B74B">
        <w:t xml:space="preserve"> </w:t>
      </w:r>
      <w:r>
        <w:fldChar w:fldCharType="begin"/>
      </w:r>
      <w:r>
        <w:instrText xml:space="preserve"> ADDIN ZOTERO_ITEM CSL_CITATION {"citationID":"Zm4RZoAR","properties":{"formattedCitation":"(Zhao et al., 2023)","plainCitation":"(Zhao et al., 2023)","noteIndex":0},"citationItems":[{"id":399,"uris":["http://zotero.org/users/15844161/items/RCCEDBC4"],"itemData":{"id":399,"type":"article-journal","abstract":"Building type prediction is a critical task for urban planning and population estimation. The growing availability of multi-source data presents rich semantic information for building type prediction. However, existing residential building prediction methods have problems with feature extraction and fusion from multi-type data and multi-level interactions between features. To overcome these limitations, we propose a deep learning approach that takes both the internal and external characteristics of buildings into consideration for residential building prediction. The internal features are the shape characteristics of buildings, and the external features include location features and semantic features. The location features include the proximity of the buildings to the nearest road and areas of interest (AOI), and the semantic features are mainly threefold: spatial co-location patterns of points of interest (POI), nighttime light, and land use information of the buildings. A deep learning model, DeepFM, with multi-type features embedded, was deployed to train and predict building types. Comparative and ablation experiments using OpenStreetMap and the nighttime light dataset were carried out. The results showed that our model had significantly higher classification performance compared with other models, and the F1 score of our model was 0.9444. It testified that the external semantic features of the building significantly enhanced the predicted performance. Moreover, our model showed good performance in the transfer learning between different regions. This research not only significantly enhances the accuracy of residential building identification but also offers valuable insights and ideas for related studies.","container-title":"ISPRS International Journal of Geo-Information","DOI":"10.3390/ijgi12090356","journalAbbreviation":"ISPRS International Journal of Geo-Information","source":"ResearchGate","title":"Multi-Type Features Embedded Deep Learning Framework for Residential Building Prediction","volume":"12","author":[{"family":"Zhao","given":"Yijiang"},{"family":"Tang","given":"Xiao"},{"family":"Liao","given":"Zhuhua"},{"family":"Liu","given":"Yizhi"},{"family":"Liu","given":"Min"},{"family":"Lin","given":"Jian"}],"issued":{"date-parts":[["2023",8,31]]}}}],"schema":"https://github.com/citation-style-language/schema/raw/master/csl-citation.json"} </w:instrText>
      </w:r>
      <w:r>
        <w:fldChar w:fldCharType="separate"/>
      </w:r>
      <w:r w:rsidR="00924984" w:rsidRPr="68F09FA5">
        <w:rPr>
          <w:noProof/>
        </w:rPr>
        <w:t>(Zhao et al., 2023)</w:t>
      </w:r>
      <w:r>
        <w:fldChar w:fldCharType="end"/>
      </w:r>
      <w:bookmarkEnd w:id="5"/>
      <w:r>
        <w:t xml:space="preserve"> proposes a framework considering internal (shape) and external (location, semantic) features, addressing multi-level interactions for residential prediction.</w:t>
      </w:r>
      <w:r w:rsidR="380C8D03">
        <w:t xml:space="preserve"> The challenge lies in ensuring models generalize across diverse geographic contexts and architectural styles. Studies like UrbanClassifier </w:t>
      </w:r>
      <w:r>
        <w:fldChar w:fldCharType="begin"/>
      </w:r>
      <w:r>
        <w:instrText xml:space="preserve"> ADDIN ZOTERO_ITEM CSL_CITATION {"citationID":"RZ2tkIRB","properties":{"formattedCitation":"(Fang et al., 2021)","plainCitation":"(Fang et al., 2021)","noteIndex":0},"citationItems":[{"id":46,"uris":["http://zotero.org/groups/5416662/items/S9IM4H36"],"itemData":{"id":46,"type":"article","abstract":"Recently, query based object detection frameworks achieve comparable performance with previous state-of-the-art object detectors. However, how to fully leverage such frameworks to perform instance segmentation remains an open problem. In this paper, we present QueryInst (Instances as Queries), a query based instance segmentation method driven by parallel supervision on dynamic mask heads. The key insight of QueryInst is to leverage the intrinsic one-to-one correspondence in object queries across different stages, as well as one-to-one correspondence between mask RoI features and object queries in the same stage. This approach eliminates the explicit multi-stage mask head connection and the proposal distribution inconsistency issues inherent in non-query based multi-stage instance segmentation methods. We conduct extensive experiments on three challenging benchmarks, i.e., COCO, CityScapes, and YouTube-VIS to evaluate the effectiveness of QueryInst in instance segmentation and video instance segmentation (VIS) task. Specifically, using ResNet-101-FPN backbone, QueryInst obtains 48.1 box AP and 42.8 mask AP on COCO test-dev, which is 2 points higher than HTC in terms of both box AP and mask AP, while runs 2.4 times faster. For video instance segmentation, QueryInst achieves the best performance among all online VIS approaches and strikes a decent speed-accuracy trade-off. Code is available at \\url{https://github.com/hustvl/QueryInst}.","note":"arXiv:2105.01928 [cs]","number":"arXiv:2105.01928","publisher":"arXiv","source":"arXiv.org","title":"Instances as Queries","URL":"http://arxiv.org/abs/2105.01928","author":[{"family":"Fang","given":"Yuxin"},{"family":"Yang","given":"Shusheng"},{"family":"Wang","given":"Xinggang"},{"family":"Li","given":"Yu"},{"family":"Fang","given":"Chen"},{"family":"Shan","given":"Ying"},{"family":"Feng","given":"Bin"},{"family":"Liu","given":"Wenyu"}],"accessed":{"date-parts":[["2024",3,24]]},"issued":{"date-parts":[["2021",5,23]]}}}],"schema":"https://github.com/citation-style-language/schema/raw/master/csl-citation.json"} </w:instrText>
      </w:r>
      <w:r>
        <w:fldChar w:fldCharType="separate"/>
      </w:r>
      <w:r w:rsidR="00F767CE" w:rsidRPr="68F09FA5">
        <w:rPr>
          <w:noProof/>
        </w:rPr>
        <w:t>(Fang et al., 2021)</w:t>
      </w:r>
      <w:r>
        <w:fldChar w:fldCharType="end"/>
      </w:r>
      <w:r w:rsidR="380C8D03">
        <w:t xml:space="preserve"> tackle this by automating typology analysis across scales, but lack nationwide or multinational datasets, hindering robustness. Architectural complexity, </w:t>
      </w:r>
      <w:r w:rsidR="380C8D03">
        <w:lastRenderedPageBreak/>
        <w:t xml:space="preserve">including varying shapes, orientations, colors, and roofing materials, further complicates efforts, with shadows and occlusions distorting visible features, as noted by </w:t>
      </w:r>
      <w:r>
        <w:fldChar w:fldCharType="begin"/>
      </w:r>
      <w:r>
        <w:instrText xml:space="preserve"> ADDIN ZOTERO_ITEM CSL_CITATION {"citationID":"VpBB3vVi","properties":{"formattedCitation":"(Reda &amp; Kedzierski, 2020)","plainCitation":"(Reda &amp; Kedzierski, 2020)","noteIndex":0},"citationItems":[{"id":103,"uris":["http://zotero.org/groups/5416662/items/M7VVU6R2"],"itemData":{"id":103,"type":"article-journal","abstract":"With the development of eﬀective deep learning algorithms, it became possible to achieve high accuracy when conducting remote sensing analyses on very high-resolution images (VHRS), especially in the context of building detection and classiﬁcation. In this article, in order to improve the accuracy of building detection and classiﬁcation, we propose a Faster Edge Region Convolutional Neural Networks (FER-CNN) algorithm. This proposed algorithm is trained and evaluated on diﬀerent datasets. In addition, we propose a new method to improve the detection of the boundaries of detected buildings. The results of our algorithm are compared with those of other methods, such as classical Faster Region Convolution Neural Network (Faster R-CNN) with the original VGG16 and the Single-Shot Multibox Detector (SSD). The experimental results show that our methods make it possible to obtain an average detection accuracy of 97.5% with a false positive classiﬁcation rate of 8.4%. An additional advantage of our method is better resistance to shadows, which is a very common issue for satellite images of urban areas. Future research will include designing and training the neural network to detect small buildings, as well as irregularly shaped buildings that are partially obscured by shadows or other occlusions.","container-title":"Remote Sensing","DOI":"10.3390/rs12142240","ISSN":"2072-4292","issue":"14","journalAbbreviation":"Remote Sensing","language":"en","page":"2240","source":"DOI.org (Crossref)","title":"Detection, Classification and Boundary Regularization of Buildings in Satellite Imagery Using Faster Edge Region Convolutional Neural Networks","URL":"https://www.mdpi.com/2072-4292/12/14/2240","volume":"12","author":[{"family":"Reda","given":"Kinga"},{"family":"Kedzierski","given":"Michal"}],"accessed":{"date-parts":[["2024",2,23]]},"issued":{"date-parts":[["2020",7,13]]}}}],"schema":"https://github.com/citation-style-language/schema/raw/master/csl-citation.json"} </w:instrText>
      </w:r>
      <w:r>
        <w:fldChar w:fldCharType="separate"/>
      </w:r>
      <w:r w:rsidR="00A72B5E" w:rsidRPr="68F09FA5">
        <w:rPr>
          <w:noProof/>
        </w:rPr>
        <w:t>(Reda &amp; Kedzierski, 2020)</w:t>
      </w:r>
      <w:r>
        <w:fldChar w:fldCharType="end"/>
      </w:r>
      <w:r w:rsidR="00A72B5E">
        <w:t>.</w:t>
      </w:r>
      <w:r w:rsidR="041A41CB">
        <w:t xml:space="preserve"> They applied a Faster Edge Region Convolutional Neural Network (FER-CNN), achieving 93% accuracy across six building categories but struggling with small structures and overlapping shadows.  </w:t>
      </w:r>
    </w:p>
    <w:p w14:paraId="48AF8DAB" w14:textId="06CC4692" w:rsidR="72BF03F7" w:rsidRDefault="72BF03F7" w:rsidP="72BF03F7">
      <w:pPr>
        <w:jc w:val="both"/>
      </w:pPr>
    </w:p>
    <w:p w14:paraId="3FFCAD43" w14:textId="3EBB3DD4" w:rsidR="08769C50" w:rsidRDefault="1DD8023B" w:rsidP="57A51B21">
      <w:pPr>
        <w:ind w:firstLine="720"/>
        <w:jc w:val="both"/>
      </w:pPr>
      <w:r>
        <w:t xml:space="preserve">Early approaches frequently relied on specialized datasets, like the EuroSAT dataset by </w:t>
      </w:r>
      <w:r>
        <w:fldChar w:fldCharType="begin"/>
      </w:r>
      <w:r>
        <w:instrText xml:space="preserve"> ADDIN ZOTERO_ITEM CSL_CITATION {"citationID":"Kfi0ahPN","properties":{"formattedCitation":"(Helber et al., 2019)","plainCitation":"(Helber et al., 2019)","noteIndex":0},"citationItems":[{"id":100,"uris":["http://zotero.org/groups/5416662/items/2I6YDCXE"],"itemData":{"id":100,"type":"article","abstract":"In this paper, we address the challenge of land use and land cover classiﬁcation using Sentinel-2 satellite images. The Sentinel-2 satellite images are openly and freely accessible provided in the Earth observation program Copernicus. We present a novel dataset based on Sentinel-2 satellite images covering 13 spectral bands and consisting out of 10 classes with in total 27,000 labeled and geo-referenced images. We provide benchmarks for this novel dataset with its spectral bands using state-of-the-art deep Convolutional Neural Network (CNNs). With the proposed novel dataset, we achieved an overall classiﬁcation accuracy of 98.57%. The resulting classiﬁcation system opens a gate towards a number of Earth observation applications. We demonstrate how this classiﬁcation system can be used for detecting land use and land cover changes and how it can assist in improving geographical maps. The geo-referenced dataset EuroSAT is made publicly available at https://github.com/phelber/eurosat.","language":"en","note":"arXiv:1709.00029 [cs]","number":"arXiv:1709.00029","publisher":"arXiv","source":"arXiv.org","title":"EuroSAT: A Novel Dataset and Deep Learning Benchmark for Land Use and Land Cover Classification","title-short":"EuroSAT","URL":"http://arxiv.org/abs/1709.00029","author":[{"family":"Helber","given":"Patrick"},{"family":"Bischke","given":"Benjamin"},{"family":"Dengel","given":"Andreas"},{"family":"Borth","given":"Damian"}],"accessed":{"date-parts":[["2024",2,23]]},"issued":{"date-parts":[["2019",2,1]]}}}],"schema":"https://github.com/citation-style-language/schema/raw/master/csl-citation.json"} </w:instrText>
      </w:r>
      <w:r>
        <w:fldChar w:fldCharType="separate"/>
      </w:r>
      <w:r w:rsidR="002E4CC8" w:rsidRPr="68F09FA5">
        <w:rPr>
          <w:noProof/>
        </w:rPr>
        <w:t>(Helber et al., 2019)</w:t>
      </w:r>
      <w:r>
        <w:fldChar w:fldCharType="end"/>
      </w:r>
      <w:r>
        <w:t xml:space="preserve">, </w:t>
      </w:r>
      <w:r w:rsidR="33F225E0">
        <w:t>leveraging CNNs such as ResNet-50 and GoogleNet to classify 27,000 images (64×64 pixels) into general land-use classes. They a</w:t>
      </w:r>
      <w:r>
        <w:t>chie</w:t>
      </w:r>
      <w:r w:rsidR="40A9D624">
        <w:t xml:space="preserve">ved </w:t>
      </w:r>
      <w:r>
        <w:t>98.57% accuracy for broad land-cover categories but l</w:t>
      </w:r>
      <w:r w:rsidR="58B50A2F">
        <w:t xml:space="preserve">ack </w:t>
      </w:r>
      <w:r>
        <w:t xml:space="preserve">detailed building distinctions. </w:t>
      </w:r>
      <w:r>
        <w:fldChar w:fldCharType="begin"/>
      </w:r>
      <w:r>
        <w:instrText xml:space="preserve"> ADDIN ZOTERO_ITEM CSL_CITATION {"citationID":"0RJMpu4W","properties":{"formattedCitation":"(Atwal et al., 2022)","plainCitation":"(Atwal et al., 2022)","noteIndex":0},"citationItems":[{"id":81,"uris":["http://zotero.org/groups/5416662/items/WI2DV8PW"],"itemData":{"id":81,"type":"article-journal","abstract":"Having accurate building information is paramount for a plethora of applications, including humanitarian efforts, city planning, scientific studies, and navigation systems. While volunteered geographic information from sources such as OpenStreetMap (OSM) has good building geometry coverage, descriptive attributes such as the type of a building are sparse. To fill this gap, this study proposes a supervised learning-based approach to provide meaningful, semantic information for OSM data without manual intervention. We present a basic demonstration of our approach that classifies buildings into either residential or non-residential types for three study areas: Fairfax County in Virginia (VA), Mecklenburg County in North Carolina (NC), and the City of Boulder in Colorado (CO). The model leverages (i) available OSM tags capturing non-spatial attributes, (ii) geometric and topological properties of the building footprints including adjacent types of roads, proximity to parking lots, and building size. The model is trained and tested using ground truth data available for the three study areas. The results show that our approach achieves high accuracy in predicting building types for the selected areas. Additionally, a trained model is transferable with high accuracy to other regions where ground truth data is unavailable. The OSM and data science community are invited to build upon our approach to further enrich the volunteered geographic information in an automated manner.","container-title":"Scientific Reports","DOI":"10.1038/s41598-022-24263-w","ISSN":"2045-2322","journalAbbreviation":"Sci Rep","note":"PMID: 36404337\nPMCID: PMC9676186","page":"19976","source":"PubMed Central","title":"Predicting building types using OpenStreetMap","URL":"https://www.ncbi.nlm.nih.gov/pmc/articles/PMC9676186/","volume":"12","author":[{"family":"Atwal","given":"Kuldip Singh"},{"family":"Anderson","given":"Taylor"},{"family":"Pfoser","given":"Dieter"},{"family":"Züfle","given":"Andreas"}],"accessed":{"date-parts":[["2024",3,3]]},"issued":{"date-parts":[["2022",11,20]]}}}],"schema":"https://github.com/citation-style-language/schema/raw/master/csl-citation.json"} </w:instrText>
      </w:r>
      <w:r>
        <w:fldChar w:fldCharType="separate"/>
      </w:r>
      <w:r w:rsidR="002E4CC8" w:rsidRPr="68F09FA5">
        <w:rPr>
          <w:noProof/>
        </w:rPr>
        <w:t>(Atwal et al., 2022)</w:t>
      </w:r>
      <w:r>
        <w:fldChar w:fldCharType="end"/>
      </w:r>
      <w:r w:rsidR="409202E1">
        <w:t xml:space="preserve"> incorporated OpenStreetMap (OSM) data from various U.S. counties, utilizing decision tree classifiers to categorize buildings into multiple classes. Although they reached a 98% accuracy rate, OSM's inconsistent annotations and missing attributes led to reliability issues, and the building categories remained relatively coarse</w:t>
      </w:r>
      <w:r>
        <w:t xml:space="preserve">. Recent efforts introduce new datasets to address these gaps. </w:t>
      </w:r>
      <w:r>
        <w:fldChar w:fldCharType="begin"/>
      </w:r>
      <w:r>
        <w:instrText xml:space="preserve"> ADDIN ZOTERO_ITEM CSL_CITATION {"citationID":"FB7bYqRQ","properties":{"formattedCitation":"(Dimassi et al., 2021)","plainCitation":"(Dimassi et al., 2021)","noteIndex":0},"citationItems":[{"id":121,"uris":["http://zotero.org/groups/5416662/items/N9SZ6CGG"],"itemData":{"id":121,"type":"article","abstract":"Buildings classiﬁcation using satellite images is becoming more important for several applications such as damage assessment, resource allocation, and population estimation. We focus, in this work, on buildings damage assessment (BDA) and buildings type classiﬁcation (BTC) of residential and non-residential buildings. We propose to rely solely on RGB satellite images and follow a 2-stage deep learning-based approach, where ﬁrst, buildings’ footprints are extracted using a semantic segmentation model, followed by classiﬁcation of the cropped images. Due to the lack of an appropriate dataset for the residential/non-residential building classiﬁcation, we introduce a new dataset of high-resolution satellite images. We conduct extensive experiments to select the best hyper-parameters, model architecture, and training paradigm, and we propose a new transfer learning-based approach that outperforms classical methods. Finally, we validate the proposed approach on two applications showing excellent accuracy and F1-score metrics.","language":"en","note":"arXiv:2111.14650 [cs]","number":"arXiv:2111.14650","publisher":"arXiv","source":"arXiv.org","title":"Buildings Classification using Very High Resolution Satellite Imagery","URL":"http://arxiv.org/abs/2111.14650","author":[{"family":"Dimassi","given":"Mohammad"},{"family":"Samhat","given":"Abed Ellatif"},{"family":"Zaraket","given":"Mohammad"},{"family":"Haidar","given":"Jamal"},{"family":"Shukor","given":"Mustafa"},{"family":"Ghandour","given":"Ali J."}],"accessed":{"date-parts":[["2024",2,23]]},"issued":{"date-parts":[["2021",11,29]]}}}],"schema":"https://github.com/citation-style-language/schema/raw/master/csl-citation.json"} </w:instrText>
      </w:r>
      <w:r>
        <w:fldChar w:fldCharType="separate"/>
      </w:r>
      <w:r w:rsidR="00991454" w:rsidRPr="68F09FA5">
        <w:rPr>
          <w:noProof/>
        </w:rPr>
        <w:t>(Dimassi et al., 2021)</w:t>
      </w:r>
      <w:r>
        <w:fldChar w:fldCharType="end"/>
      </w:r>
      <w:r>
        <w:t xml:space="preserve"> introduced a dataset for residential/non-residential classification, while</w:t>
      </w:r>
      <w:r w:rsidR="1C5496B3">
        <w:t xml:space="preserve"> </w:t>
      </w:r>
      <w:r>
        <w:fldChar w:fldCharType="begin"/>
      </w:r>
      <w:r>
        <w:instrText xml:space="preserve"> ADDIN ZOTERO_ITEM CSL_CITATION {"citationID":"bUAl4yNh","properties":{"formattedCitation":"(Chen et al., 2024)","plainCitation":"(Chen et al., 2024)","noteIndex":0},"citationItems":[{"id":377,"uris":["http://zotero.org/users/15844161/items/63454LSF"],"itemData":{"id":377,"type":"article-journal","abstract":"Accurate building extraction is crucial for urban understanding, but it often requires a substantial number of building samples. While some building datasets are available for model training, there remains a lack of high-quality building datasets covering urban and rural areas in China. To fill this gap, this study creates a high-resolution GaoFen-7 (GF-7) Building dataset utilizing the Chinese GF-7 imagery from six Chinese cities. The dataset comprises 5,175 pairs of 512 × 512 image tiles, covering 573.17 km2. It contains 170,015 buildings, with 84.8% of the buildings in urban areas and 15.2% in rural areas. The usability of the GF-7 Building dataset has been proved with seven convolutional neural networks, all achieving an overall accuracy (OA) exceeding 93%. Experiments have shown that the GF-7 building dataset can be used for building extraction in urban and rural scenarios. The proposed dataset boasts high quality and high diversity. It supplements existing building datasets and will contribute to promoting new algorithms for building extraction, as well as facilitating intelligent building interpretation in China.","container-title":"Scientific Data","DOI":"10.1038/s41597-024-03009-5","ISSN":"2052-4463","journalAbbreviation":"Sci Data","note":"PMID: 38341465\nPMCID: PMC10858885","page":"187","source":"PubMed Central","title":"A benchmark GaoFen-7 dataset for building extraction from satellite images","URL":"https://www.ncbi.nlm.nih.gov/pmc/articles/PMC10858885/","volume":"11","author":[{"family":"Chen","given":"Peimin"},{"family":"Huang","given":"Huabing"},{"family":"Ye","given":"Feng"},{"family":"Liu","given":"Jinying"},{"family":"Li","given":"Weijia"},{"family":"Wang","given":"Jie"},{"family":"Wang","given":"Zixuan"},{"family":"Liu","given":"Chong"},{"family":"Zhang","given":"Ning"}],"accessed":{"date-parts":[["2025",2,26]]},"issued":{"date-parts":[["2024",2,10]]}}}],"schema":"https://github.com/citation-style-language/schema/raw/master/csl-citation.json"} </w:instrText>
      </w:r>
      <w:r>
        <w:fldChar w:fldCharType="separate"/>
      </w:r>
      <w:r w:rsidR="00991454" w:rsidRPr="68F09FA5">
        <w:rPr>
          <w:noProof/>
        </w:rPr>
        <w:t>(Chen et al., 2024)</w:t>
      </w:r>
      <w:r>
        <w:fldChar w:fldCharType="end"/>
      </w:r>
      <w:r w:rsidR="004C454A">
        <w:t xml:space="preserve"> </w:t>
      </w:r>
      <w:r>
        <w:t>created a high-resolution dataset covering urban and rural areas in China, with 170,015 buildings and over 93% accuracy using CNNs.</w:t>
      </w:r>
      <w:r w:rsidR="06263AF1">
        <w:t xml:space="preserve"> Large-scale methods, such as large-scale individual building extraction from open-source satellite imagery </w:t>
      </w:r>
      <w:r>
        <w:fldChar w:fldCharType="begin"/>
      </w:r>
      <w:r>
        <w:instrText xml:space="preserve"> ADDIN ZOTERO_ITEM CSL_CITATION {"citationID":"1bxXbXft","properties":{"formattedCitation":"(Chen et al., 2024)","plainCitation":"(Chen et al., 2024)","noteIndex":0},"citationItems":[{"id":377,"uris":["http://zotero.org/users/15844161/items/63454LSF"],"itemData":{"id":377,"type":"article-journal","abstract":"Accurate building extraction is crucial for urban understanding, but it often requires a substantial number of building samples. While some building datasets are available for model training, there remains a lack of high-quality building datasets covering urban and rural areas in China. To fill this gap, this study creates a high-resolution GaoFen-7 (GF-7) Building dataset utilizing the Chinese GF-7 imagery from six Chinese cities. The dataset comprises 5,175 pairs of 512 × 512 image tiles, covering 573.17 km2. It contains 170,015 buildings, with 84.8% of the buildings in urban areas and 15.2% in rural areas. The usability of the GF-7 Building dataset has been proved with seven convolutional neural networks, all achieving an overall accuracy (OA) exceeding 93%. Experiments have shown that the GF-7 building dataset can be used for building extraction in urban and rural scenarios. The proposed dataset boasts high quality and high diversity. It supplements existing building datasets and will contribute to promoting new algorithms for building extraction, as well as facilitating intelligent building interpretation in China.","container-title":"Scientific Data","DOI":"10.1038/s41597-024-03009-5","ISSN":"2052-4463","journalAbbreviation":"Sci Data","note":"PMID: 38341465\nPMCID: PMC10858885","page":"187","source":"PubMed Central","title":"A benchmark GaoFen-7 dataset for building extraction from satellite images","URL":"https://www.ncbi.nlm.nih.gov/pmc/articles/PMC10858885/","volume":"11","author":[{"family":"Chen","given":"Peimin"},{"family":"Huang","given":"Huabing"},{"family":"Ye","given":"Feng"},{"family":"Liu","given":"Jinying"},{"family":"Li","given":"Weijia"},{"family":"Wang","given":"Jie"},{"family":"Wang","given":"Zixuan"},{"family":"Liu","given":"Chong"},{"family":"Zhang","given":"Ning"}],"accessed":{"date-parts":[["2025",2,26]]},"issued":{"date-parts":[["2024",2,10]]}}}],"schema":"https://github.com/citation-style-language/schema/raw/master/csl-citation.json"} </w:instrText>
      </w:r>
      <w:r>
        <w:fldChar w:fldCharType="separate"/>
      </w:r>
      <w:r w:rsidR="00AA58CE" w:rsidRPr="68F09FA5">
        <w:rPr>
          <w:noProof/>
        </w:rPr>
        <w:t>(Chen et al., 2024)</w:t>
      </w:r>
      <w:r>
        <w:fldChar w:fldCharType="end"/>
      </w:r>
      <w:r w:rsidR="06263AF1">
        <w:t xml:space="preserve">, propose frameworks combining super-resolution and instance segmentation for wider coverage. </w:t>
      </w:r>
      <w:r>
        <w:fldChar w:fldCharType="begin"/>
      </w:r>
      <w:r>
        <w:instrText xml:space="preserve"> ADDIN ZOTERO_ITEM CSL_CITATION {"citationID":"zoN14r86","properties":{"formattedCitation":"(Kusz et al., 2021)","plainCitation":"(Kusz et al., 2021)","noteIndex":0},"citationItems":[{"id":96,"uris":["http://zotero.org/groups/5416662/items/GFHDQ97Q"],"itemData":{"id":96,"type":"paper-conference","abstract":"Deep learning frameworks have been widely used in image classification and segmentation tasks. In this paper we outline the methods used to adapt an image segmentation model, U-Net, to identify buildings in geospatial images. The model has been trained and tested on a set of orthophotographic and LiDAR data from the state of Indiana. Its results are compared to the results achieved by a ResNet101 and RefineNet model trained with the same data, excluding the LiDAR data. This tool has a wide range of potential uses in research involving geospatial imagery. We discuss these use cases and some of the challenges and pitfalls in tuning a model for use with geospatial data.","container-title":"Practice and Experience in Advanced Research Computing","DOI":"10.1145/3437359.3465573","event-place":"Boston MA USA","event-title":"PEARC '21: Practice and Experience in Advanced Research Computing","ISBN":"978-1-4503-8292-2","language":"en","page":"1-8","publisher":"ACM","publisher-place":"Boston MA USA","source":"DOI.org (Crossref)","title":"Building Detection with Deep Learning","URL":"https://dl.acm.org/doi/10.1145/3437359.3465573","author":[{"family":"Kusz","given":"Matthew"},{"family":"Peters","given":"Justin"},{"family":"Huber","given":"Laura"},{"family":"Davis","given":"Jefferson"},{"family":"Michael","given":"Scott"}],"accessed":{"date-parts":[["2024",3,1]]},"issued":{"date-parts":[["2021",7,17]]}}}],"schema":"https://github.com/citation-style-language/schema/raw/master/csl-citation.json"} </w:instrText>
      </w:r>
      <w:r>
        <w:fldChar w:fldCharType="separate"/>
      </w:r>
      <w:r w:rsidR="00D30765" w:rsidRPr="68F09FA5">
        <w:rPr>
          <w:noProof/>
        </w:rPr>
        <w:t>(Kusz et al., 2021)</w:t>
      </w:r>
      <w:r>
        <w:fldChar w:fldCharType="end"/>
      </w:r>
      <w:r w:rsidR="18116079" w:rsidRPr="68F09FA5">
        <w:rPr>
          <w:color w:val="000000" w:themeColor="text1"/>
        </w:rPr>
        <w:t xml:space="preserve"> utilized LiDAR data to classify 93,440 images from Hamilton County, Indiana, distinguishing residential from non-residential buildings using U-Net. </w:t>
      </w:r>
      <w:r w:rsidRPr="68F09FA5">
        <w:rPr>
          <w:color w:val="000000" w:themeColor="text1"/>
        </w:rPr>
        <w:fldChar w:fldCharType="begin"/>
      </w:r>
      <w:r w:rsidRPr="68F09FA5">
        <w:rPr>
          <w:color w:val="000000" w:themeColor="text1"/>
        </w:rPr>
        <w:instrText xml:space="preserve"> ADDIN ZOTERO_ITEM CSL_CITATION {"citationID":"oVbJnDhN","properties":{"formattedCitation":"(Hang &amp; Cai, 2020)","plainCitation":"(Hang &amp; Cai, 2020)","noteIndex":0},"citationItems":[{"id":112,"uris":["http://zotero.org/groups/5416662/items/YM8HTMNR"],"itemData":{"id":112,"type":"article-journal","abstract":"The detection and reconstruction of building have attracted more attention in the community of remote sensing and computer vision. Light detection and ranging (LiDAR) has been proved to be a good way to extract building roofs, while we have to face the problem of data shortage for most of the time. In this paper, we tried to extract the building roofs from very high resolution (VHR) images of Chinese satellite Gaofen-2 by employing convolutional neural network (CNN). It has been proved that the CNN is of a higher capability of recognizing detailed features which may not be classified out by object-based classification approach. Several major steps are concerned in this study, such as generation of training dataset, model training, image segmentation and building roofs recognition. First, urban objects such as trees, roads, squares and buildings were classified based on random forest algorithm by an object-oriented classification approach, the building regions were separated from other classes at the aid of visually interpretation and correction; Next, different types of building roofs mainly categorized by color and size information were trained using the trained CNN. Finally, the industrial and residential building roofs have been recognized individually and the results have been validated individually. The assessment results prove effectiveness of the proposed method with approximately 91% and 88% of quality rates in detection industrial and residential building roofs, respectively. Which means that the CNN approach is prospecting in detecting buildings with a very higher accuracy.","container-title":"The International Archives of the Photogrammetry, Remote Sensing and Spatial Information Sciences","DOI":"10.5194/isprs-archives-XLII-3-W10-187-2020","ISSN":"2194-9034","journalAbbreviation":"Int. Arch. Photogramm. Remote Sens. Spatial Inf. Sci.","language":"en","page":"187-192","source":"DOI.org (Crossref)","title":"CNN BASED DETECTION OF BUILDING ROOFS FROM HIGH RESOLUTION SATELLITE IMAGES","URL":"https://isprs-archives.copernicus.org/articles/XLII-3-W10/187/2020/","volume":"XLII-3/W10","author":[{"family":"Hang","given":"L."},{"family":"Cai","given":"G. Y."}],"accessed":{"date-parts":[["2024",2,23]]},"issued":{"date-parts":[["2020",2,7]]}}}],"schema":"https://github.com/citation-style-language/schema/raw/master/csl-citation.json"} </w:instrText>
      </w:r>
      <w:r w:rsidRPr="68F09FA5">
        <w:rPr>
          <w:color w:val="000000" w:themeColor="text1"/>
        </w:rPr>
        <w:fldChar w:fldCharType="separate"/>
      </w:r>
      <w:r w:rsidR="006067C1" w:rsidRPr="68F09FA5">
        <w:rPr>
          <w:noProof/>
          <w:color w:val="000000" w:themeColor="text1"/>
        </w:rPr>
        <w:t>(Hang &amp; Cai, 2020)</w:t>
      </w:r>
      <w:r w:rsidRPr="68F09FA5">
        <w:rPr>
          <w:color w:val="000000" w:themeColor="text1"/>
        </w:rPr>
        <w:fldChar w:fldCharType="end"/>
      </w:r>
      <w:r w:rsidR="2E9FCC5E" w:rsidRPr="68F09FA5">
        <w:rPr>
          <w:color w:val="000000" w:themeColor="text1"/>
        </w:rPr>
        <w:t xml:space="preserve"> focused on rooftop shapes and sizes for classifying industrial and residential buildings from Gaofen-2 imagery, but their limited consideration of additional building attributes such as height or function restricted the model's real-world applicability. </w:t>
      </w:r>
      <w:r w:rsidR="06263AF1">
        <w:t>These advancements complement our approach, which uses a U.S.-wide dataset to ensure representation across diverse regions, climates, and architectural styles.</w:t>
      </w:r>
      <w:bookmarkStart w:id="6" w:name="_Hlk192956867"/>
      <w:bookmarkEnd w:id="6"/>
    </w:p>
    <w:p w14:paraId="780B5CA1" w14:textId="510E1716" w:rsidR="72BF03F7" w:rsidRDefault="72BF03F7" w:rsidP="72BF03F7">
      <w:pPr>
        <w:jc w:val="both"/>
      </w:pPr>
    </w:p>
    <w:p w14:paraId="51ED384A" w14:textId="061B4930" w:rsidR="41DFF7DE" w:rsidRDefault="41DFF7DE" w:rsidP="68F09FA5">
      <w:pPr>
        <w:pStyle w:val="NormalWeb"/>
        <w:spacing w:before="0" w:beforeAutospacing="0" w:after="0" w:afterAutospacing="0"/>
        <w:ind w:firstLine="720"/>
        <w:jc w:val="both"/>
        <w:rPr>
          <w:color w:val="000000" w:themeColor="text1"/>
        </w:rPr>
      </w:pPr>
      <w:r w:rsidRPr="68F09FA5">
        <w:rPr>
          <w:color w:val="000000" w:themeColor="text1"/>
        </w:rPr>
        <w:t xml:space="preserve">Recent advancements have further expanded the field by addressing critical segmentation challenges and generalization issues </w:t>
      </w:r>
      <w:r w:rsidRPr="68F09FA5">
        <w:rPr>
          <w:color w:val="000000" w:themeColor="text1"/>
        </w:rPr>
        <w:fldChar w:fldCharType="begin"/>
      </w:r>
      <w:r w:rsidRPr="68F09FA5">
        <w:rPr>
          <w:color w:val="000000" w:themeColor="text1"/>
        </w:rPr>
        <w:instrText xml:space="preserve"> ADDIN ZOTERO_ITEM CSL_CITATION {"citationID":"PQzgFYfs","properties":{"formattedCitation":"(Dabove et al., 2024; Sikdar et al., 2023)","plainCitation":"(Dabove et al., 2024; Sikdar et al., 2023)","noteIndex":0},"citationItems":[{"id":357,"uris":["http://zotero.org/users/15844161/items/S9NIHCIX"],"itemData":{"id":357,"type":"article-journal","abstract":"In the dynamic urban landscape, understanding the distribution of buildings is paramount. Extracting and delineating building footprints from high-resolution images, captured by aerial platforms or satellites, is essential but challenging to accomplish manually, due to the abundance of high-resolution data. Automation becomes imperative, yet it introduces complexities related to handling diverse data sources and the computational demands of advanced algorithms. The innovative solution proposed in this paper addresses some intricate challenges occurring when integrating deep learning and data fusion on Earth Observed imagery. By merging RGB orthophotos with Digital Surface Models, deriving from the same aerial high-resolution surveys, an integrated consistent four-band dataset is generated. This unified approach, focused on the extraction of height information through stereoscopy utilizing a singular source, facilitates enhanced pixel-to-pixel data fusion. Employing DeepLabv3 algorithms, a state-of-the-art semantic segmentation network for multi-scale context, pixel-based segmentation on the integrated dataset was performed, excelling in capturing intricate details, particularly when enhanced by the additional height information deriving from the Digital Surface Models acquired over urban landscapes. Evaluation over a 21 km2 area in Turin, Italy, featuring diverse building frameworks, showcases how the proposed approach leads towards superior accuracy levels and building boundary refinement. Notably, the methodology discussed in the present article, significantly reduces training time compared to conventional approaches like U-Net, overcoming inherent challenges in high-resolution data automation. By establishing the effectiveness of leveraging DeepLabv3 algorithms on an integrated dataset for precise building footprint segmentation, the present contribution holds promise for applications in 3D modelling, Change detection and urban planning. An approach favouring the application of deep learning strategies on integrated high-resolution datasets can then guide decision-making processes facilitating urban management tasks.","container-title":"Scientific Reports","DOI":"10.1038/s41598-024-64231-0","ISSN":"2045-2322","issue":"1","journalAbbreviation":"Sci Rep","language":"eng","note":"PMID: 38866920\nPMCID: PMC11169381","page":"13510","source":"PubMed","title":"Revolutionizing urban mapping: deep learning and data fusion strategies for accurate building footprint segmentation","title-short":"Revolutionizing urban mapping","volume":"14","author":[{"family":"Dabove","given":"P."},{"family":"Daud","given":"M."},{"family":"Olivotto","given":"L."}],"issued":{"date-parts":[["2024",6,12]]}}},{"id":376,"uris":["http://zotero.org/users/15844161/items/RBNAEM9H"],"itemData":{"id":376,"type":"paper-conference","abstract":"Building segmentation in large-scale aerial images is challenging, especially for small buildings in dense and cluttered urban environments. Complex building structures with highly varied geometric footprints pose an additional challenge for the building segmentation task in satellite imagery. In this work, we propose to tackle the issue of detecting and segmenting small and complex-shaped buildings in Electro-Optical (EO) and SAR satellite imagery. A novel architecture Deep Multi-scale Aware Overcomplete Network (DeepMAO), is proposed that comprises an overcomplete branch that focuses on fine structural features and an undercomplete (U-Net) branch tasked to focus on coarse, semantic-rich features. Additionally, a novel self-regulating augmentation strategy, “Loss-Mix,” is proposed to increase pixel representation of misclassified pixels. DeepMAO is simple and efficient in accurately identifying small and geometrically complex buildings. Experimental results on SpaceNet 6 dataset, on both EO and SAR modalities, and the INRIA dataset show that DeepMAO achieves state-ofthe-art building segmentation performance, including small and complex-shaped buildings with a negligible increase in the parameter count. In addition, the presence of the overcomplete branch in DeepMAO helps in handling the speckle noise present in the SAR image modality.","container-title":"2023 IEEE/CVF Conference on Computer Vision and Pattern Recognition Workshops (CVPRW)","DOI":"10.1109/CVPRW59228.2023.00055","event-place":"Vancouver, BC, Canada","event-title":"2023 IEEE/CVF Conference on Computer Vision and Pattern Recognition Workshops (CVPRW)","ISBN":"9798350302493","language":"en","license":"https://doi.org/10.15223/policy-029","page":"487-496","publisher":"IEEE","publisher-place":"Vancouver, BC, Canada","source":"DOI.org (Crossref)","title":"DeepMAO: Deep Multi-scale Aware Overcomplete Network for Building Segmentation in Satellite Imagery","title-short":"DeepMAO","URL":"https://ieeexplore.ieee.org/document/10208987/","author":[{"family":"Sikdar","given":"Aniruddh"},{"family":"Udupa","given":"Sumanth"},{"family":"Gurunath","given":"Prajwal"},{"family":"Sundaram","given":"Suresh"}],"accessed":{"date-parts":[["2025",2,26]]},"issued":{"date-parts":[["2023",6]]}}}],"schema":"https://github.com/citation-style-language/schema/raw/master/csl-citation.json"} </w:instrText>
      </w:r>
      <w:r w:rsidRPr="68F09FA5">
        <w:rPr>
          <w:color w:val="000000" w:themeColor="text1"/>
        </w:rPr>
        <w:fldChar w:fldCharType="separate"/>
      </w:r>
      <w:r w:rsidR="00354168" w:rsidRPr="68F09FA5">
        <w:rPr>
          <w:noProof/>
          <w:color w:val="000000" w:themeColor="text1"/>
        </w:rPr>
        <w:t>(Dabove et al., 2024; Sikdar et al., 2023)</w:t>
      </w:r>
      <w:r w:rsidRPr="68F09FA5">
        <w:rPr>
          <w:color w:val="000000" w:themeColor="text1"/>
        </w:rPr>
        <w:fldChar w:fldCharType="end"/>
      </w:r>
      <w:r w:rsidRPr="68F09FA5">
        <w:rPr>
          <w:color w:val="000000" w:themeColor="text1"/>
        </w:rPr>
        <w:t xml:space="preserve">. For instance, novel segmentation architectures that integrate dense skip connections and attention mechanisms (e.g., U-Net++, DeepMAO) have been developed to enhance the delineation of building boundaries, achieving superior performance in capturing complex building geometries and overlapping structures </w:t>
      </w:r>
      <w:r w:rsidRPr="68F09FA5">
        <w:rPr>
          <w:color w:val="000000" w:themeColor="text1"/>
        </w:rPr>
        <w:fldChar w:fldCharType="begin"/>
      </w:r>
      <w:r w:rsidRPr="68F09FA5">
        <w:rPr>
          <w:color w:val="000000" w:themeColor="text1"/>
        </w:rPr>
        <w:instrText xml:space="preserve"> ADDIN ZOTERO_ITEM CSL_CITATION {"citationID":"pAx7Ks7k","properties":{"formattedCitation":"(Chen et al., 2024; Sikdar et al., 2023)","plainCitation":"(Chen et al., 2024; Sikdar et al., 2023)","noteIndex":0},"citationItems":[{"id":377,"uris":["http://zotero.org/users/15844161/items/63454LSF"],"itemData":{"id":377,"type":"article-journal","abstract":"Accurate building extraction is crucial for urban understanding, but it often requires a substantial number of building samples. While some building datasets are available for model training, there remains a lack of high-quality building datasets covering urban and rural areas in China. To fill this gap, this study creates a high-resolution GaoFen-7 (GF-7) Building dataset utilizing the Chinese GF-7 imagery from six Chinese cities. The dataset comprises 5,175 pairs of 512 × 512 image tiles, covering 573.17 km2. It contains 170,015 buildings, with 84.8% of the buildings in urban areas and 15.2% in rural areas. The usability of the GF-7 Building dataset has been proved with seven convolutional neural networks, all achieving an overall accuracy (OA) exceeding 93%. Experiments have shown that the GF-7 building dataset can be used for building extraction in urban and rural scenarios. The proposed dataset boasts high quality and high diversity. It supplements existing building datasets and will contribute to promoting new algorithms for building extraction, as well as facilitating intelligent building interpretation in China.","container-title":"Scientific Data","DOI":"10.1038/s41597-024-03009-5","ISSN":"2052-4463","journalAbbreviation":"Sci Data","note":"PMID: 38341465\nPMCID: PMC10858885","page":"187","source":"PubMed Central","title":"A benchmark GaoFen-7 dataset for building extraction from satellite images","URL":"https://www.ncbi.nlm.nih.gov/pmc/articles/PMC10858885/","volume":"11","author":[{"family":"Chen","given":"Peimin"},{"family":"Huang","given":"Huabing"},{"family":"Ye","given":"Feng"},{"family":"Liu","given":"Jinying"},{"family":"Li","given":"Weijia"},{"family":"Wang","given":"Jie"},{"family":"Wang","given":"Zixuan"},{"family":"Liu","given":"Chong"},{"family":"Zhang","given":"Ning"}],"accessed":{"date-parts":[["2025",2,26]]},"issued":{"date-parts":[["2024",2,10]]}}},{"id":376,"uris":["http://zotero.org/users/15844161/items/RBNAEM9H"],"itemData":{"id":376,"type":"paper-conference","abstract":"Building segmentation in large-scale aerial images is challenging, especially for small buildings in dense and cluttered urban environments. Complex building structures with highly varied geometric footprints pose an additional challenge for the building segmentation task in satellite imagery. In this work, we propose to tackle the issue of detecting and segmenting small and complex-shaped buildings in Electro-Optical (EO) and SAR satellite imagery. A novel architecture Deep Multi-scale Aware Overcomplete Network (DeepMAO), is proposed that comprises an overcomplete branch that focuses on fine structural features and an undercomplete (U-Net) branch tasked to focus on coarse, semantic-rich features. Additionally, a novel self-regulating augmentation strategy, “Loss-Mix,” is proposed to increase pixel representation of misclassified pixels. DeepMAO is simple and efficient in accurately identifying small and geometrically complex buildings. Experimental results on SpaceNet 6 dataset, on both EO and SAR modalities, and the INRIA dataset show that DeepMAO achieves state-ofthe-art building segmentation performance, including small and complex-shaped buildings with a negligible increase in the parameter count. In addition, the presence of the overcomplete branch in DeepMAO helps in handling the speckle noise present in the SAR image modality.","container-title":"2023 IEEE/CVF Conference on Computer Vision and Pattern Recognition Workshops (CVPRW)","DOI":"10.1109/CVPRW59228.2023.00055","event-place":"Vancouver, BC, Canada","event-title":"2023 IEEE/CVF Conference on Computer Vision and Pattern Recognition Workshops (CVPRW)","ISBN":"9798350302493","language":"en","license":"https://doi.org/10.15223/policy-029","page":"487-496","publisher":"IEEE","publisher-place":"Vancouver, BC, Canada","source":"DOI.org (Crossref)","title":"DeepMAO: Deep Multi-scale Aware Overcomplete Network for Building Segmentation in Satellite Imagery","title-short":"DeepMAO","URL":"https://ieeexplore.ieee.org/document/10208987/","author":[{"family":"Sikdar","given":"Aniruddh"},{"family":"Udupa","given":"Sumanth"},{"family":"Gurunath","given":"Prajwal"},{"family":"Sundaram","given":"Suresh"}],"accessed":{"date-parts":[["2025",2,26]]},"issued":{"date-parts":[["2023",6]]}}}],"schema":"https://github.com/citation-style-language/schema/raw/master/csl-citation.json"} </w:instrText>
      </w:r>
      <w:r w:rsidRPr="68F09FA5">
        <w:rPr>
          <w:color w:val="000000" w:themeColor="text1"/>
        </w:rPr>
        <w:fldChar w:fldCharType="separate"/>
      </w:r>
      <w:r w:rsidR="00DE1539" w:rsidRPr="68F09FA5">
        <w:rPr>
          <w:noProof/>
          <w:color w:val="000000" w:themeColor="text1"/>
        </w:rPr>
        <w:t>(Chen et al., 2024; Sikdar et al., 2023)</w:t>
      </w:r>
      <w:r w:rsidRPr="68F09FA5">
        <w:rPr>
          <w:color w:val="000000" w:themeColor="text1"/>
        </w:rPr>
        <w:fldChar w:fldCharType="end"/>
      </w:r>
      <w:r w:rsidRPr="68F09FA5">
        <w:rPr>
          <w:color w:val="000000" w:themeColor="text1"/>
        </w:rPr>
        <w:fldChar w:fldCharType="begin"/>
      </w:r>
      <w:r w:rsidRPr="68F09FA5">
        <w:rPr>
          <w:color w:val="000000" w:themeColor="text1"/>
        </w:rPr>
        <w:instrText xml:space="preserve"> ADDIN ZOTERO_ITEM CSL_CITATION {"citationID":"9d94QMTb","properties":{"formattedCitation":"(Chen et al., 2024; Sikdar et al., 2023)","plainCitation":"(Chen et al., 2024; Sikdar et al., 2023)","noteIndex":0},"citationItems":[{"id":377,"uris":["http://zotero.org/users/15844161/items/63454LSF"],"itemData":{"id":377,"type":"article-journal","abstract":"Accurate building extraction is crucial for urban understanding, but it often requires a substantial number of building samples. While some building datasets are available for model training, there remains a lack of high-quality building datasets covering urban and rural areas in China. To fill this gap, this study creates a high-resolution GaoFen-7 (GF-7) Building dataset utilizing the Chinese GF-7 imagery from six Chinese cities. The dataset comprises 5,175 pairs of 512 × 512 image tiles, covering 573.17 km2. It contains 170,015 buildings, with 84.8% of the buildings in urban areas and 15.2% in rural areas. The usability of the GF-7 Building dataset has been proved with seven convolutional neural networks, all achieving an overall accuracy (OA) exceeding 93%. Experiments have shown that the GF-7 building dataset can be used for building extraction in urban and rural scenarios. The proposed dataset boasts high quality and high diversity. It supplements existing building datasets and will contribute to promoting new algorithms for building extraction, as well as facilitating intelligent building interpretation in China.","container-title":"Scientific Data","DOI":"10.1038/s41597-024-03009-5","ISSN":"2052-4463","journalAbbreviation":"Sci Data","note":"PMID: 38341465\nPMCID: PMC10858885","page":"187","source":"PubMed Central","title":"A benchmark GaoFen-7 dataset for building extraction from satellite images","URL":"https://www.ncbi.nlm.nih.gov/pmc/articles/PMC10858885/","volume":"11","author":[{"family":"Chen","given":"Peimin"},{"family":"Huang","given":"Huabing"},{"family":"Ye","given":"Feng"},{"family":"Liu","given":"Jinying"},{"family":"Li","given":"Weijia"},{"family":"Wang","given":"Jie"},{"family":"Wang","given":"Zixuan"},{"family":"Liu","given":"Chong"},{"family":"Zhang","given":"Ning"}],"accessed":{"date-parts":[["2025",2,26]]},"issued":{"date-parts":[["2024",2,10]]}}},{"id":376,"uris":["http://zotero.org/users/15844161/items/RBNAEM9H"],"itemData":{"id":376,"type":"paper-conference","abstract":"Building segmentation in large-scale aerial images is challenging, especially for small buildings in dense and cluttered urban environments. Complex building structures with highly varied geometric footprints pose an additional challenge for the building segmentation task in satellite imagery. In this work, we propose to tackle the issue of detecting and segmenting small and complex-shaped buildings in Electro-Optical (EO) and SAR satellite imagery. A novel architecture Deep Multi-scale Aware Overcomplete Network (DeepMAO), is proposed that comprises an overcomplete branch that focuses on fine structural features and an undercomplete (U-Net) branch tasked to focus on coarse, semantic-rich features. Additionally, a novel self-regulating augmentation strategy, “Loss-Mix,” is proposed to increase pixel representation of misclassified pixels. DeepMAO is simple and efficient in accurately identifying small and geometrically complex buildings. Experimental results on SpaceNet 6 dataset, on both EO and SAR modalities, and the INRIA dataset show that DeepMAO achieves state-ofthe-art building segmentation performance, including small and complex-shaped buildings with a negligible increase in the parameter count. In addition, the presence of the overcomplete branch in DeepMAO helps in handling the speckle noise present in the SAR image modality.","container-title":"2023 IEEE/CVF Conference on Computer Vision and Pattern Recognition Workshops (CVPRW)","DOI":"10.1109/CVPRW59228.2023.00055","event-place":"Vancouver, BC, Canada","event-title":"2023 IEEE/CVF Conference on Computer Vision and Pattern Recognition Workshops (CVPRW)","ISBN":"9798350302493","language":"en","license":"https://doi.org/10.15223/policy-029","page":"487-496","publisher":"IEEE","publisher-place":"Vancouver, BC, Canada","source":"DOI.org (Crossref)","title":"DeepMAO: Deep Multi-scale Aware Overcomplete Network for Building Segmentation in Satellite Imagery","title-short":"DeepMAO","URL":"https://ieeexplore.ieee.org/document/10208987/","author":[{"family":"Sikdar","given":"Aniruddh"},{"family":"Udupa","given":"Sumanth"},{"family":"Gurunath","given":"Prajwal"},{"family":"Sundaram","given":"Suresh"}],"accessed":{"date-parts":[["2025",2,26]]},"issued":{"date-parts":[["2023",6]]}}}],"schema":"https://github.com/citation-style-language/schema/raw/master/csl-citation.json"} </w:instrText>
      </w:r>
      <w:r w:rsidRPr="68F09FA5">
        <w:rPr>
          <w:color w:val="000000" w:themeColor="text1"/>
        </w:rPr>
        <w:fldChar w:fldCharType="separate"/>
      </w:r>
      <w:r w:rsidR="00DE1539" w:rsidRPr="68F09FA5">
        <w:rPr>
          <w:color w:val="000000" w:themeColor="text1"/>
        </w:rPr>
        <w:t xml:space="preserve"> </w:t>
      </w:r>
      <w:r w:rsidRPr="68F09FA5">
        <w:rPr>
          <w:color w:val="000000" w:themeColor="text1"/>
        </w:rPr>
        <w:fldChar w:fldCharType="end"/>
      </w:r>
      <w:r w:rsidRPr="68F09FA5">
        <w:rPr>
          <w:color w:val="000000" w:themeColor="text1"/>
        </w:rPr>
        <w:t xml:space="preserve">. Additionally, researchers have introduced multi-scale classification techniques that leverage both local and global contextual information to improve detection accuracy across varying building sizes and densities. Recent work also highlights the importance of robust data augmentation and domain adaptation strategies to address the inherent dataset limitations and ensure models generalize well across diverse geographical regions and imaging conditions </w:t>
      </w:r>
      <w:r w:rsidRPr="68F09FA5">
        <w:rPr>
          <w:color w:val="000000" w:themeColor="text1"/>
        </w:rPr>
        <w:fldChar w:fldCharType="begin"/>
      </w:r>
      <w:r w:rsidRPr="68F09FA5">
        <w:rPr>
          <w:color w:val="000000" w:themeColor="text1"/>
        </w:rPr>
        <w:instrText xml:space="preserve"> ADDIN ZOTERO_ITEM CSL_CITATION {"citationID":"gWToDkpl","properties":{"formattedCitation":"(Chen et al., 2024; Liu et al., 2020)","plainCitation":"(Chen et al., 2024; Liu et al., 2020)","noteIndex":0},"citationItems":[{"id":377,"uris":["http://zotero.org/users/15844161/items/63454LSF"],"itemData":{"id":377,"type":"article-journal","abstract":"Accurate building extraction is crucial for urban understanding, but it often requires a substantial number of building samples. While some building datasets are available for model training, there remains a lack of high-quality building datasets covering urban and rural areas in China. To fill this gap, this study creates a high-resolution GaoFen-7 (GF-7) Building dataset utilizing the Chinese GF-7 imagery from six Chinese cities. The dataset comprises 5,175 pairs of 512 × 512 image tiles, covering 573.17 km2. It contains 170,015 buildings, with 84.8% of the buildings in urban areas and 15.2% in rural areas. The usability of the GF-7 Building dataset has been proved with seven convolutional neural networks, all achieving an overall accuracy (OA) exceeding 93%. Experiments have shown that the GF-7 building dataset can be used for building extraction in urban and rural scenarios. The proposed dataset boasts high quality and high diversity. It supplements existing building datasets and will contribute to promoting new algorithms for building extraction, as well as facilitating intelligent building interpretation in China.","container-title":"Scientific Data","DOI":"10.1038/s41597-024-03009-5","ISSN":"2052-4463","journalAbbreviation":"Sci Data","note":"PMID: 38341465\nPMCID: PMC10858885","page":"187","source":"PubMed Central","title":"A benchmark GaoFen-7 dataset for building extraction from satellite images","URL":"https://www.ncbi.nlm.nih.gov/pmc/articles/PMC10858885/","volume":"11","author":[{"family":"Chen","given":"Peimin"},{"family":"Huang","given":"Huabing"},{"family":"Ye","given":"Feng"},{"family":"Liu","given":"Jinying"},{"family":"Li","given":"Weijia"},{"family":"Wang","given":"Jie"},{"family":"Wang","given":"Zixuan"},{"family":"Liu","given":"Chong"},{"family":"Zhang","given":"Ning"}],"accessed":{"date-parts":[["2025",2,26]]},"issued":{"date-parts":[["2024",2,10]]}}},{"id":113,"uris":["http://zotero.org/groups/5416662/items/GQ86IFBQ"],"itemData":{"id":113,"type":"article-journal","abstract":"Satellite image classiﬁcation is a challenging problem that lies at the crossroads of remote sensing, computer vision, and machine learning. Due to the high variability inherent in satellite data, most of the current object classiﬁcation approaches are not suitable for handling satellite datasets. The progress of satellite image analytics has also been inhibited by the lack of a single labeled high-resolution dataset with multiple class labels.","container-title":"Remote Sensing Letters","DOI":"10.1080/2150704X.2019.1693071","ISSN":"2150-704X, 2150-7058","issue":"2","journalAbbreviation":"Remote Sensing Letters","language":"en","note":"arXiv:1911.07747 [cs, eess]","page":"156-165","source":"arXiv.org","title":"DeepSat V2: Feature Augmented Convolutional Neural Nets for Satellite Image Classification","title-short":"DeepSat V2","URL":"http://arxiv.org/abs/1911.07747","volume":"11","author":[{"family":"Liu","given":"Qun"},{"family":"Basu","given":"Saikat"},{"family":"Ganguly","given":"Sangram"},{"family":"Mukhopadhyay","given":"Supratik"},{"family":"DiBiano","given":"Robert"},{"family":"Karki","given":"Manohar"},{"family":"Nemani","given":"Ramakrishna"}],"accessed":{"date-parts":[["2024",2,23]]},"issued":{"date-parts":[["2020",2,1]]}}}],"schema":"https://github.com/citation-style-language/schema/raw/master/csl-citation.json"} </w:instrText>
      </w:r>
      <w:r w:rsidRPr="68F09FA5">
        <w:rPr>
          <w:color w:val="000000" w:themeColor="text1"/>
        </w:rPr>
        <w:fldChar w:fldCharType="separate"/>
      </w:r>
      <w:r w:rsidR="000951ED" w:rsidRPr="68F09FA5">
        <w:rPr>
          <w:noProof/>
          <w:color w:val="000000" w:themeColor="text1"/>
        </w:rPr>
        <w:t>(Chen et al., 2024; Liu et al., 2020)</w:t>
      </w:r>
      <w:r w:rsidRPr="68F09FA5">
        <w:rPr>
          <w:color w:val="000000" w:themeColor="text1"/>
        </w:rPr>
        <w:fldChar w:fldCharType="end"/>
      </w:r>
      <w:r w:rsidRPr="68F09FA5">
        <w:rPr>
          <w:color w:val="000000" w:themeColor="text1"/>
        </w:rPr>
        <w:t xml:space="preserve">. These emerging methodologies not only refine building segmentation but also complement classification tasks by ensuring that both the identification and extraction of buildings are performed with high precision </w:t>
      </w:r>
      <w:r w:rsidRPr="68F09FA5">
        <w:rPr>
          <w:color w:val="000000" w:themeColor="text1"/>
        </w:rPr>
        <w:fldChar w:fldCharType="begin"/>
      </w:r>
      <w:r w:rsidRPr="68F09FA5">
        <w:rPr>
          <w:color w:val="000000" w:themeColor="text1"/>
        </w:rPr>
        <w:instrText xml:space="preserve"> ADDIN ZOTERO_ITEM CSL_CITATION {"citationID":"4SIi2tRp","properties":{"formattedCitation":"(Wang et al., 2024)","plainCitation":"(Wang et al., 2024)","noteIndex":0},"citationItems":[{"id":353,"uris":["http://zotero.org/users/15844161/items/WB59I4VG"],"itemData":{"id":353,"type":"article-journal","abstract":"Building extraction refers to the automatic identification and separation of buildings from the background in remote sensing images. It plays a significant role in urban planning, land management, and disaster monitoring. Deep-learning methods have shown advantages in building extraction, but they still face challenges such as variations in building types, object occlusions, and complex backgrounds. To address these issues, SDSNet, a deep convolutional network that incorporates global multi-scale feature extraction and cross-level feature fusion, is proposed. SDSNet consists of three modules: semantic information extraction (SIE), multi-level merge (MLM), and semantic information fusion (SIF). The SIE module extracts contextual information and improves recognition of multi-scale buildings. The MLM module filters irrelevant details guided by high-level semantic information, aiding in the restoration of edge details for buildings. The SIF module combines filtered detail information with extracted semantic information for refined building extraction. A series of experiments conducted on two distinct public datasets for building extraction consistently demonstrate that SDSNet outperforms the state-of-the-art deep-learning models for building extraction tasks. On the WHU building dataset, the overall accuracy (OA) and intersection over union (IoU) achieved impressive scores of 98.86% and 90.17%, respectively. Meanwhile, on the Massachusetts dataset, SDSNet achieved OA and IoU scores of 94.05% and 71.6%, respectively. SDSNet exhibits a unique advantage in recovering fine details along building edges, enabling automated and intelligent building extraction. This capability effectively supports urban planning, resource management, and disaster monitoring.","container-title":"Remote Sensing","DOI":"10.3390/rs16010169","ISSN":"2072-4292","issue":"1","language":"en","license":"http://creativecommons.org/licenses/by/3.0/","page":"169","source":"www.mdpi.com","title":"SDSNet: Building Extraction in High-Resolution Remote Sensing Images Using a Deep Convolutional Network with Cross-Layer Feature Information Interaction Filtering","title-short":"SDSNet","URL":"https://www.mdpi.com/2072-4292/16/1/169","volume":"16","author":[{"family":"Wang","given":"Xudong"},{"family":"Tian","given":"Mingliang"},{"family":"Zhang","given":"Zhijun"},{"family":"He","given":"Kang"},{"family":"Wang","given":"Sheng"},{"family":"Liu","given":"Yan"},{"family":"Dong","given":"Yusen"}],"accessed":{"date-parts":[["2025",2,26]]},"issued":{"date-parts":[["2024",1]]}}}],"schema":"https://github.com/citation-style-language/schema/raw/master/csl-citation.json"} </w:instrText>
      </w:r>
      <w:r w:rsidRPr="68F09FA5">
        <w:rPr>
          <w:color w:val="000000" w:themeColor="text1"/>
        </w:rPr>
        <w:fldChar w:fldCharType="separate"/>
      </w:r>
      <w:r w:rsidR="00D26774" w:rsidRPr="68F09FA5">
        <w:rPr>
          <w:noProof/>
          <w:color w:val="000000" w:themeColor="text1"/>
        </w:rPr>
        <w:t>(Wang et al., 2024)</w:t>
      </w:r>
      <w:r w:rsidRPr="68F09FA5">
        <w:rPr>
          <w:color w:val="000000" w:themeColor="text1"/>
        </w:rPr>
        <w:fldChar w:fldCharType="end"/>
      </w:r>
      <w:r w:rsidRPr="68F09FA5">
        <w:rPr>
          <w:color w:val="000000" w:themeColor="text1"/>
        </w:rPr>
        <w:fldChar w:fldCharType="begin"/>
      </w:r>
      <w:r w:rsidRPr="68F09FA5">
        <w:rPr>
          <w:color w:val="000000" w:themeColor="text1"/>
        </w:rPr>
        <w:instrText xml:space="preserve"> ADDIN ZOTERO_ITEM CSL_CITATION {"citationID":"5wnJjKWF","properties":{"formattedCitation":"(Wang et al., 2024)","plainCitation":"(Wang et al., 2024)","noteIndex":0},"citationItems":[{"id":353,"uris":["http://zotero.org/users/15844161/items/WB59I4VG"],"itemData":{"id":353,"type":"article-journal","abstract":"Building extraction refers to the automatic identification and separation of buildings from the background in remote sensing images. It plays a significant role in urban planning, land management, and disaster monitoring. Deep-learning methods have shown advantages in building extraction, but they still face challenges such as variations in building types, object occlusions, and complex backgrounds. To address these issues, SDSNet, a deep convolutional network that incorporates global multi-scale feature extraction and cross-level feature fusion, is proposed. SDSNet consists of three modules: semantic information extraction (SIE), multi-level merge (MLM), and semantic information fusion (SIF). The SIE module extracts contextual information and improves recognition of multi-scale buildings. The MLM module filters irrelevant details guided by high-level semantic information, aiding in the restoration of edge details for buildings. The SIF module combines filtered detail information with extracted semantic information for refined building extraction. A series of experiments conducted on two distinct public datasets for building extraction consistently demonstrate that SDSNet outperforms the state-of-the-art deep-learning models for building extraction tasks. On the WHU building dataset, the overall accuracy (OA) and intersection over union (IoU) achieved impressive scores of 98.86% and 90.17%, respectively. Meanwhile, on the Massachusetts dataset, SDSNet achieved OA and IoU scores of 94.05% and 71.6%, respectively. SDSNet exhibits a unique advantage in recovering fine details along building edges, enabling automated and intelligent building extraction. This capability effectively supports urban planning, resource management, and disaster monitoring.","container-title":"Remote Sensing","DOI":"10.3390/rs16010169","ISSN":"2072-4292","issue":"1","language":"en","license":"http://creativecommons.org/licenses/by/3.0/","page":"169","source":"www.mdpi.com","title":"SDSNet: Building Extraction in High-Resolution Remote Sensing Images Using a Deep Convolutional Network with Cross-Layer Feature Information Interaction Filtering","title-short":"SDSNet","URL":"https://www.mdpi.com/2072-4292/16/1/169","volume":"16","author":[{"family":"Wang","given":"Xudong"},{"family":"Tian","given":"Mingliang"},{"family":"Zhang","given":"Zhijun"},{"family":"He","given":"Kang"},{"family":"Wang","given":"Sheng"},{"family":"Liu","given":"Yan"},{"family":"Dong","given":"Yusen"}],"accessed":{"date-parts":[["2025",2,26]]},"issued":{"date-parts":[["2024",1]]}}}],"schema":"https://github.com/citation-style-language/schema/raw/master/csl-citation.json"} </w:instrText>
      </w:r>
      <w:r w:rsidRPr="68F09FA5">
        <w:rPr>
          <w:color w:val="000000" w:themeColor="text1"/>
        </w:rPr>
        <w:fldChar w:fldCharType="separate"/>
      </w:r>
      <w:bookmarkStart w:id="7" w:name="_Hlk192957234"/>
      <w:r w:rsidR="00D26774" w:rsidRPr="68F09FA5">
        <w:rPr>
          <w:color w:val="000000" w:themeColor="text1"/>
        </w:rPr>
        <w:t xml:space="preserve"> </w:t>
      </w:r>
      <w:bookmarkEnd w:id="7"/>
      <w:r w:rsidRPr="68F09FA5">
        <w:rPr>
          <w:color w:val="000000" w:themeColor="text1"/>
        </w:rPr>
        <w:fldChar w:fldCharType="end"/>
      </w:r>
      <w:r w:rsidRPr="68F09FA5">
        <w:rPr>
          <w:color w:val="000000" w:themeColor="text1"/>
        </w:rPr>
        <w:t>.</w:t>
      </w:r>
    </w:p>
    <w:p w14:paraId="495A4038" w14:textId="65CC8673" w:rsidR="6B9CE93F" w:rsidRDefault="6B9CE93F" w:rsidP="6B9CE93F">
      <w:pPr>
        <w:jc w:val="both"/>
      </w:pPr>
    </w:p>
    <w:p w14:paraId="27B7AED6" w14:textId="5FAE81C9" w:rsidR="74BA3480" w:rsidRDefault="74BA3480" w:rsidP="68F09FA5">
      <w:pPr>
        <w:pStyle w:val="NormalWeb"/>
        <w:spacing w:before="0" w:beforeAutospacing="0" w:after="0" w:afterAutospacing="0"/>
        <w:ind w:firstLine="720"/>
        <w:jc w:val="both"/>
        <w:rPr>
          <w:color w:val="000000" w:themeColor="text1"/>
        </w:rPr>
      </w:pPr>
      <w:r w:rsidRPr="68F09FA5">
        <w:rPr>
          <w:color w:val="000000" w:themeColor="text1"/>
        </w:rPr>
        <w:t xml:space="preserve">From a remote sensing perspective, satellite imagery is not merely a passive record of the Earth's surface; it is a dynamic data source that, when analyzed with advanced machine learning models, can reveal patterns of urban development and land use. Urban morphological theory emphasizes understanding the form, structure, and evolution of cities. Within this context, building </w:t>
      </w:r>
      <w:r w:rsidRPr="68F09FA5">
        <w:rPr>
          <w:color w:val="000000" w:themeColor="text1"/>
        </w:rPr>
        <w:lastRenderedPageBreak/>
        <w:t>classification serves as a critical tool for interpreting how various socio-economic, environmental, and cultural factors shape the built environment. By situating our study at the intersection of these frameworks, we aim to advance the theoretical understanding of urban complexity through more accurate and detailed building classification.</w:t>
      </w:r>
    </w:p>
    <w:p w14:paraId="32F72C1F" w14:textId="33158F7F" w:rsidR="2C778559" w:rsidRDefault="2C778559" w:rsidP="68F09FA5">
      <w:pPr>
        <w:ind w:firstLine="720"/>
        <w:jc w:val="both"/>
        <w:rPr>
          <w:color w:val="000000" w:themeColor="text1"/>
        </w:rPr>
      </w:pPr>
    </w:p>
    <w:p w14:paraId="36571919" w14:textId="7116726C" w:rsidR="66466E4F" w:rsidRDefault="57A51B21" w:rsidP="57A51B21">
      <w:pPr>
        <w:ind w:firstLine="720"/>
        <w:jc w:val="both"/>
      </w:pPr>
      <w:r w:rsidRPr="68F09FA5">
        <w:rPr>
          <w:color w:val="000000" w:themeColor="text1"/>
        </w:rPr>
        <w:t xml:space="preserve">A significant challenge in building classification lies in ensuring models can generalize across diverse geographical contexts and architectural styles. </w:t>
      </w:r>
      <w:r>
        <w:t xml:space="preserve">Our proposed research, grounded in remote sensing, urban morphology, and geospatial informatics, aims to advance building classification by integrating a DenseNet-201 architecture with a </w:t>
      </w:r>
      <w:r w:rsidR="01252C71">
        <w:t xml:space="preserve">segmentation module on a </w:t>
      </w:r>
      <w:r>
        <w:t xml:space="preserve">comprehensive U.S.-wide dataset. This approach addresses critical gaps in existing studies, such as limited category sets and regional focus, offering deeper insights into urban complexity. Future work could explore multi-scale classification techniques and robust data augmentation strategies, as suggested by recent studies like </w:t>
      </w:r>
      <w:r>
        <w:fldChar w:fldCharType="begin"/>
      </w:r>
      <w:r>
        <w:instrText xml:space="preserve"> ADDIN ZOTERO_ITEM CSL_CITATION {"citationID":"ywJSD5or","properties":{"formattedCitation":"(Chen et al., 2024)","plainCitation":"(Chen et al., 2024)","noteIndex":0},"citationItems":[{"id":377,"uris":["http://zotero.org/users/15844161/items/63454LSF"],"itemData":{"id":377,"type":"article-journal","abstract":"Accurate building extraction is crucial for urban understanding, but it often requires a substantial number of building samples. While some building datasets are available for model training, there remains a lack of high-quality building datasets covering urban and rural areas in China. To fill this gap, this study creates a high-resolution GaoFen-7 (GF-7) Building dataset utilizing the Chinese GF-7 imagery from six Chinese cities. The dataset comprises 5,175 pairs of 512 × 512 image tiles, covering 573.17 km2. It contains 170,015 buildings, with 84.8% of the buildings in urban areas and 15.2% in rural areas. The usability of the GF-7 Building dataset has been proved with seven convolutional neural networks, all achieving an overall accuracy (OA) exceeding 93%. Experiments have shown that the GF-7 building dataset can be used for building extraction in urban and rural scenarios. The proposed dataset boasts high quality and high diversity. It supplements existing building datasets and will contribute to promoting new algorithms for building extraction, as well as facilitating intelligent building interpretation in China.","container-title":"Scientific Data","DOI":"10.1038/s41597-024-03009-5","ISSN":"2052-4463","journalAbbreviation":"Sci Data","note":"PMID: 38341465\nPMCID: PMC10858885","page":"187","source":"PubMed Central","title":"A benchmark GaoFen-7 dataset for building extraction from satellite images","URL":"https://www.ncbi.nlm.nih.gov/pmc/articles/PMC10858885/","volume":"11","author":[{"family":"Chen","given":"Peimin"},{"family":"Huang","given":"Huabing"},{"family":"Ye","given":"Feng"},{"family":"Liu","given":"Jinying"},{"family":"Li","given":"Weijia"},{"family":"Wang","given":"Jie"},{"family":"Wang","given":"Zixuan"},{"family":"Liu","given":"Chong"},{"family":"Zhang","given":"Ning"}],"accessed":{"date-parts":[["2025",2,26]]},"issued":{"date-parts":[["2024",2,10]]}}}],"schema":"https://github.com/citation-style-language/schema/raw/master/csl-citation.json"} </w:instrText>
      </w:r>
      <w:r>
        <w:fldChar w:fldCharType="separate"/>
      </w:r>
      <w:r w:rsidR="00D26774" w:rsidRPr="68F09FA5">
        <w:rPr>
          <w:noProof/>
        </w:rPr>
        <w:t>(Chen et al., 2024)</w:t>
      </w:r>
      <w:r>
        <w:fldChar w:fldCharType="end"/>
      </w:r>
      <w:r>
        <w:t>, to further enhance precision and generalization.</w:t>
      </w:r>
    </w:p>
    <w:p w14:paraId="776A96A9" w14:textId="77777777" w:rsidR="00C50F24" w:rsidRDefault="00C50F24" w:rsidP="2C778559">
      <w:pPr>
        <w:pStyle w:val="NormalWeb"/>
        <w:spacing w:before="0" w:beforeAutospacing="0" w:after="0" w:afterAutospacing="0"/>
        <w:jc w:val="both"/>
        <w:rPr>
          <w:color w:val="000000"/>
        </w:rPr>
        <w:sectPr w:rsidR="00C50F24">
          <w:headerReference w:type="default" r:id="rId13"/>
          <w:footerReference w:type="default" r:id="rId14"/>
          <w:pgSz w:w="12240" w:h="15840"/>
          <w:pgMar w:top="1440" w:right="1440" w:bottom="1440" w:left="1440" w:header="720" w:footer="720" w:gutter="0"/>
          <w:cols w:space="720"/>
          <w:docGrid w:linePitch="360"/>
        </w:sectPr>
      </w:pPr>
    </w:p>
    <w:p w14:paraId="735BE3EF" w14:textId="7D933608" w:rsidR="35E9DD53" w:rsidRPr="00594BA2" w:rsidRDefault="00C50F24" w:rsidP="00D45AD8">
      <w:pPr>
        <w:jc w:val="both"/>
        <w:rPr>
          <w:lang w:val="en-IN"/>
        </w:rPr>
      </w:pPr>
      <w:commentRangeStart w:id="8"/>
      <w:r w:rsidRPr="00903AC5">
        <w:rPr>
          <w:b/>
          <w:bCs/>
          <w:lang w:val="en-IN"/>
        </w:rPr>
        <w:lastRenderedPageBreak/>
        <w:t>Table</w:t>
      </w:r>
      <w:commentRangeEnd w:id="8"/>
      <w:r w:rsidR="00604AD2">
        <w:rPr>
          <w:rStyle w:val="CommentReference"/>
        </w:rPr>
        <w:commentReference w:id="8"/>
      </w:r>
      <w:r w:rsidRPr="00903AC5">
        <w:rPr>
          <w:b/>
          <w:bCs/>
          <w:lang w:val="en-IN"/>
        </w:rPr>
        <w:t xml:space="preserve"> 1: </w:t>
      </w:r>
      <w:commentRangeStart w:id="9"/>
      <w:r w:rsidRPr="00903AC5">
        <w:rPr>
          <w:b/>
          <w:bCs/>
          <w:lang w:val="en-IN"/>
        </w:rPr>
        <w:t>Previously</w:t>
      </w:r>
      <w:commentRangeEnd w:id="9"/>
      <w:r w:rsidR="009F020E">
        <w:rPr>
          <w:rStyle w:val="CommentReference"/>
        </w:rPr>
        <w:commentReference w:id="9"/>
      </w:r>
      <w:r w:rsidRPr="00903AC5">
        <w:rPr>
          <w:b/>
          <w:bCs/>
          <w:lang w:val="en-IN"/>
        </w:rPr>
        <w:t xml:space="preserve"> published building classification studies using satellite imagery</w:t>
      </w:r>
    </w:p>
    <w:tbl>
      <w:tblPr>
        <w:tblW w:w="12799" w:type="dxa"/>
        <w:tblLayout w:type="fixed"/>
        <w:tblCellMar>
          <w:left w:w="0" w:type="dxa"/>
          <w:right w:w="0" w:type="dxa"/>
        </w:tblCellMar>
        <w:tblLook w:val="04A0" w:firstRow="1" w:lastRow="0" w:firstColumn="1" w:lastColumn="0" w:noHBand="0" w:noVBand="1"/>
      </w:tblPr>
      <w:tblGrid>
        <w:gridCol w:w="945"/>
        <w:gridCol w:w="2017"/>
        <w:gridCol w:w="900"/>
        <w:gridCol w:w="1350"/>
        <w:gridCol w:w="2070"/>
        <w:gridCol w:w="720"/>
        <w:gridCol w:w="990"/>
        <w:gridCol w:w="1260"/>
        <w:gridCol w:w="720"/>
        <w:gridCol w:w="1080"/>
        <w:gridCol w:w="747"/>
      </w:tblGrid>
      <w:tr w:rsidR="00721E68" w14:paraId="441CF00F"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5BFF1DD" w14:textId="77777777" w:rsidR="00721E68" w:rsidRDefault="00721E68">
            <w:pPr>
              <w:pStyle w:val="NormalWeb"/>
              <w:spacing w:before="0" w:beforeAutospacing="0" w:after="0" w:afterAutospacing="0"/>
              <w:jc w:val="both"/>
            </w:pPr>
            <w:r w:rsidRPr="3FFF92CF">
              <w:rPr>
                <w:color w:val="000000" w:themeColor="text1"/>
                <w:sz w:val="18"/>
                <w:szCs w:val="18"/>
              </w:rPr>
              <w:t>Dataset</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FAE6B58" w14:textId="77777777" w:rsidR="00721E68" w:rsidRDefault="00721E68">
            <w:pPr>
              <w:pStyle w:val="NormalWeb"/>
              <w:spacing w:before="0" w:beforeAutospacing="0" w:after="0" w:afterAutospacing="0"/>
              <w:jc w:val="both"/>
            </w:pPr>
            <w:r w:rsidRPr="3FFF92CF">
              <w:rPr>
                <w:color w:val="000000" w:themeColor="text1"/>
                <w:sz w:val="18"/>
                <w:szCs w:val="18"/>
              </w:rPr>
              <w:t>Image Source</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1591AC9" w14:textId="77777777" w:rsidR="00721E68" w:rsidRDefault="00721E68">
            <w:pPr>
              <w:pStyle w:val="NormalWeb"/>
              <w:spacing w:before="0" w:beforeAutospacing="0" w:after="0" w:afterAutospacing="0"/>
              <w:jc w:val="both"/>
            </w:pPr>
            <w:commentRangeStart w:id="10"/>
            <w:r w:rsidRPr="3FFF92CF">
              <w:rPr>
                <w:color w:val="000000" w:themeColor="text1"/>
                <w:sz w:val="18"/>
                <w:szCs w:val="18"/>
              </w:rPr>
              <w:t>Year of publication</w:t>
            </w:r>
            <w:commentRangeEnd w:id="10"/>
            <w:r w:rsidR="00A6100C">
              <w:rPr>
                <w:rStyle w:val="CommentReference"/>
              </w:rPr>
              <w:commentReference w:id="10"/>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265689D" w14:textId="77777777" w:rsidR="00721E68" w:rsidRDefault="00721E68">
            <w:pPr>
              <w:pStyle w:val="NormalWeb"/>
              <w:spacing w:before="0" w:beforeAutospacing="0" w:after="0" w:afterAutospacing="0"/>
              <w:jc w:val="both"/>
            </w:pPr>
            <w:r w:rsidRPr="3FFF92CF">
              <w:rPr>
                <w:color w:val="000000" w:themeColor="text1"/>
                <w:sz w:val="18"/>
                <w:szCs w:val="18"/>
              </w:rPr>
              <w:t>class</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76B0F78" w14:textId="77777777" w:rsidR="00721E68" w:rsidRDefault="00721E68">
            <w:pPr>
              <w:pStyle w:val="NormalWeb"/>
              <w:spacing w:before="0" w:beforeAutospacing="0" w:after="0" w:afterAutospacing="0"/>
              <w:jc w:val="both"/>
            </w:pPr>
            <w:commentRangeStart w:id="11"/>
            <w:r w:rsidRPr="3FFF92CF">
              <w:rPr>
                <w:color w:val="000000" w:themeColor="text1"/>
                <w:sz w:val="18"/>
                <w:szCs w:val="18"/>
              </w:rPr>
              <w:t>Study area</w:t>
            </w:r>
            <w:commentRangeEnd w:id="11"/>
            <w:r w:rsidR="00A6100C">
              <w:rPr>
                <w:rStyle w:val="CommentReference"/>
              </w:rPr>
              <w:commentReference w:id="11"/>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13D76E3" w14:textId="7EA4080B" w:rsidR="00721E68" w:rsidRDefault="00A6100C">
            <w:pPr>
              <w:pStyle w:val="NormalWeb"/>
              <w:spacing w:before="0" w:beforeAutospacing="0" w:after="0" w:afterAutospacing="0"/>
              <w:jc w:val="both"/>
            </w:pPr>
            <w:ins w:id="12" w:author="Courtney Hughes" w:date="2025-08-11T14:23:00Z" w16du:dateUtc="2025-08-11T19:23:00Z">
              <w:r>
                <w:rPr>
                  <w:color w:val="000000" w:themeColor="text1"/>
                  <w:sz w:val="18"/>
                  <w:szCs w:val="18"/>
                </w:rPr>
                <w:t>C</w:t>
              </w:r>
            </w:ins>
            <w:del w:id="13" w:author="Courtney Hughes" w:date="2025-08-11T14:23:00Z" w16du:dateUtc="2025-08-11T19:23:00Z">
              <w:r w:rsidR="00721E68" w:rsidRPr="3FFF92CF" w:rsidDel="00A6100C">
                <w:rPr>
                  <w:color w:val="000000" w:themeColor="text1"/>
                  <w:sz w:val="18"/>
                  <w:szCs w:val="18"/>
                </w:rPr>
                <w:delText>c</w:delText>
              </w:r>
            </w:del>
            <w:r w:rsidR="00721E68" w:rsidRPr="3FFF92CF">
              <w:rPr>
                <w:color w:val="000000" w:themeColor="text1"/>
                <w:sz w:val="18"/>
                <w:szCs w:val="18"/>
              </w:rPr>
              <w:t>hannels</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E06CBE4" w14:textId="79FD3C1B"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Image Size</w:t>
            </w:r>
            <w:ins w:id="14" w:author="Courtney Hughes" w:date="2025-08-11T14:23:00Z" w16du:dateUtc="2025-08-11T19:23:00Z">
              <w:r w:rsidR="00A6100C">
                <w:rPr>
                  <w:color w:val="000000" w:themeColor="text1"/>
                  <w:sz w:val="18"/>
                  <w:szCs w:val="18"/>
                </w:rPr>
                <w:t xml:space="preserve"> </w:t>
              </w:r>
            </w:ins>
            <w:r w:rsidRPr="3FFF92CF">
              <w:rPr>
                <w:color w:val="000000" w:themeColor="text1"/>
                <w:sz w:val="18"/>
                <w:szCs w:val="18"/>
              </w:rPr>
              <w:t>(Pixel)</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5C8B31C" w14:textId="77777777" w:rsidR="00721E68" w:rsidRDefault="00721E68">
            <w:pPr>
              <w:pStyle w:val="NormalWeb"/>
              <w:spacing w:before="0" w:beforeAutospacing="0" w:after="0" w:afterAutospacing="0"/>
              <w:jc w:val="both"/>
            </w:pPr>
            <w:commentRangeStart w:id="15"/>
            <w:r w:rsidRPr="3FFF92CF">
              <w:rPr>
                <w:color w:val="000000" w:themeColor="text1"/>
                <w:sz w:val="18"/>
                <w:szCs w:val="18"/>
              </w:rPr>
              <w:t>GSD(m/pixel)</w:t>
            </w:r>
            <w:commentRangeEnd w:id="15"/>
            <w:r w:rsidR="00BD2B25">
              <w:rPr>
                <w:rStyle w:val="CommentReference"/>
              </w:rPr>
              <w:commentReference w:id="15"/>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F8C055F" w14:textId="77777777" w:rsidR="00721E68" w:rsidRDefault="00721E68">
            <w:pPr>
              <w:pStyle w:val="NormalWeb"/>
              <w:spacing w:before="0" w:beforeAutospacing="0" w:after="0" w:afterAutospacing="0"/>
              <w:jc w:val="both"/>
            </w:pPr>
            <w:r>
              <w:rPr>
                <w:color w:val="000000"/>
                <w:sz w:val="18"/>
                <w:szCs w:val="18"/>
                <w:shd w:val="clear" w:color="auto" w:fill="FFFFFF"/>
              </w:rPr>
              <w:t>Number of Labeled Pixels (billion) </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9B7034C" w14:textId="117BA755" w:rsidR="00721E68" w:rsidRDefault="00A6100C">
            <w:pPr>
              <w:pStyle w:val="NormalWeb"/>
              <w:spacing w:before="0" w:beforeAutospacing="0" w:after="0" w:afterAutospacing="0"/>
              <w:jc w:val="both"/>
            </w:pPr>
            <w:commentRangeStart w:id="16"/>
            <w:ins w:id="17" w:author="Courtney Hughes" w:date="2025-08-11T14:25:00Z" w16du:dateUtc="2025-08-11T19:25:00Z">
              <w:r>
                <w:rPr>
                  <w:color w:val="000000" w:themeColor="text1"/>
                  <w:sz w:val="18"/>
                  <w:szCs w:val="18"/>
                </w:rPr>
                <w:t>C</w:t>
              </w:r>
            </w:ins>
            <w:del w:id="18" w:author="Courtney Hughes" w:date="2025-08-11T14:25:00Z" w16du:dateUtc="2025-08-11T19:25:00Z">
              <w:r w:rsidR="00721E68" w:rsidRPr="3FFF92CF" w:rsidDel="00A6100C">
                <w:rPr>
                  <w:color w:val="000000" w:themeColor="text1"/>
                  <w:sz w:val="18"/>
                  <w:szCs w:val="18"/>
                </w:rPr>
                <w:delText>c</w:delText>
              </w:r>
            </w:del>
            <w:r w:rsidR="00721E68" w:rsidRPr="3FFF92CF">
              <w:rPr>
                <w:color w:val="000000" w:themeColor="text1"/>
                <w:sz w:val="18"/>
                <w:szCs w:val="18"/>
              </w:rPr>
              <w:t>overage</w:t>
            </w:r>
            <w:commentRangeEnd w:id="16"/>
            <w:r w:rsidR="00BD2B25">
              <w:rPr>
                <w:rStyle w:val="CommentReference"/>
              </w:rPr>
              <w:commentReference w:id="16"/>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D066921" w14:textId="77777777" w:rsidR="00721E68" w:rsidRDefault="00721E68">
            <w:pPr>
              <w:pStyle w:val="NormalWeb"/>
              <w:spacing w:before="0" w:beforeAutospacing="0" w:after="0" w:afterAutospacing="0"/>
              <w:jc w:val="both"/>
            </w:pPr>
            <w:r w:rsidRPr="3FFF92CF">
              <w:rPr>
                <w:color w:val="000000" w:themeColor="text1"/>
                <w:sz w:val="18"/>
                <w:szCs w:val="18"/>
              </w:rPr>
              <w:t>Accuracy</w:t>
            </w:r>
          </w:p>
        </w:tc>
      </w:tr>
      <w:tr w:rsidR="00721E68" w14:paraId="1A464091"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0DCEBFE" w14:textId="77777777" w:rsidR="00721E68" w:rsidRDefault="00721E68">
            <w:pPr>
              <w:pStyle w:val="NormalWeb"/>
              <w:spacing w:before="0" w:beforeAutospacing="0" w:after="0" w:afterAutospacing="0"/>
              <w:jc w:val="both"/>
            </w:pPr>
            <w:r w:rsidRPr="3FFF92CF">
              <w:rPr>
                <w:color w:val="000000" w:themeColor="text1"/>
                <w:sz w:val="18"/>
                <w:szCs w:val="18"/>
              </w:rPr>
              <w:t>Atwal et al. (</w:t>
            </w:r>
            <w:commentRangeStart w:id="19"/>
            <w:r w:rsidRPr="3FFF92CF">
              <w:rPr>
                <w:color w:val="000000" w:themeColor="text1"/>
                <w:sz w:val="18"/>
                <w:szCs w:val="18"/>
              </w:rPr>
              <w:t>Atwal et al., 2022</w:t>
            </w:r>
            <w:commentRangeEnd w:id="19"/>
            <w:r w:rsidR="007F106C">
              <w:rPr>
                <w:rStyle w:val="CommentReference"/>
              </w:rPr>
              <w:commentReference w:id="19"/>
            </w:r>
            <w:r w:rsidRPr="3FFF92CF">
              <w:rPr>
                <w:color w:val="000000" w:themeColor="text1"/>
                <w:sz w:val="18"/>
                <w:szCs w:val="18"/>
              </w:rPr>
              <w:t>)</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65631D0" w14:textId="77777777" w:rsidR="00721E68" w:rsidRDefault="00721E68">
            <w:pPr>
              <w:pStyle w:val="NormalWeb"/>
              <w:spacing w:before="0" w:beforeAutospacing="0" w:after="0" w:afterAutospacing="0"/>
              <w:jc w:val="both"/>
            </w:pPr>
            <w:r w:rsidRPr="3FFF92CF">
              <w:rPr>
                <w:color w:val="000000" w:themeColor="text1"/>
                <w:sz w:val="18"/>
                <w:szCs w:val="18"/>
              </w:rPr>
              <w:t>OpenStreetMap (OSM) (</w:t>
            </w:r>
            <w:r w:rsidRPr="3FFF92CF">
              <w:rPr>
                <w:i/>
                <w:color w:val="000000" w:themeColor="text1"/>
                <w:sz w:val="18"/>
                <w:szCs w:val="18"/>
              </w:rPr>
              <w:t>OpenStreetMap</w:t>
            </w:r>
            <w:r w:rsidRPr="3FFF92CF">
              <w:rPr>
                <w:color w:val="000000" w:themeColor="text1"/>
                <w:sz w:val="18"/>
                <w:szCs w:val="18"/>
              </w:rPr>
              <w:t>, n.d.)</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3C1B76E" w14:textId="77777777" w:rsidR="00721E68" w:rsidRDefault="00721E68">
            <w:pPr>
              <w:pStyle w:val="NormalWeb"/>
              <w:spacing w:before="0" w:beforeAutospacing="0" w:after="0" w:afterAutospacing="0"/>
              <w:jc w:val="both"/>
            </w:pPr>
            <w:r w:rsidRPr="3FFF92CF">
              <w:rPr>
                <w:color w:val="000000" w:themeColor="text1"/>
                <w:sz w:val="18"/>
                <w:szCs w:val="18"/>
              </w:rPr>
              <w:t>2022</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9A6C51C" w14:textId="77777777" w:rsidR="00721E68" w:rsidRDefault="00721E68">
            <w:pPr>
              <w:pStyle w:val="NormalWeb"/>
              <w:spacing w:before="0" w:beforeAutospacing="0" w:after="0" w:afterAutospacing="0"/>
              <w:jc w:val="both"/>
            </w:pPr>
            <w:r w:rsidRPr="3FFF92CF">
              <w:rPr>
                <w:color w:val="000000" w:themeColor="text1"/>
                <w:sz w:val="18"/>
                <w:szCs w:val="18"/>
              </w:rPr>
              <w:t>Non-residential, residential</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DE4AE51" w14:textId="77777777" w:rsidR="00721E68" w:rsidRDefault="00721E68">
            <w:pPr>
              <w:pStyle w:val="NormalWeb"/>
              <w:spacing w:before="0" w:beforeAutospacing="0" w:after="0" w:afterAutospacing="0"/>
              <w:jc w:val="both"/>
            </w:pPr>
            <w:r w:rsidRPr="3FFF92CF">
              <w:rPr>
                <w:color w:val="000000" w:themeColor="text1"/>
                <w:sz w:val="18"/>
                <w:szCs w:val="18"/>
              </w:rPr>
              <w:t>Fairfax County in Virginia, Mecklenburg County in North Carolina, and the City of Boulder in Colorado</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9004FE2" w14:textId="77777777" w:rsidR="00721E68" w:rsidRDefault="00721E68">
            <w:pPr>
              <w:pStyle w:val="NormalWeb"/>
              <w:spacing w:before="0" w:beforeAutospacing="0" w:after="0" w:afterAutospacing="0"/>
              <w:rPr>
                <w:rFonts w:ascii="Helvetica" w:hAnsi="Helvetica"/>
                <w:sz w:val="18"/>
                <w:szCs w:val="18"/>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C05980D" w14:textId="77777777" w:rsidR="00721E68" w:rsidRDefault="00721E68">
            <w:pPr>
              <w:pStyle w:val="NormalWeb"/>
              <w:spacing w:before="0" w:beforeAutospacing="0" w:after="0" w:afterAutospacing="0"/>
              <w:rPr>
                <w:rFonts w:ascii="Helvetica" w:hAnsi="Helvetica"/>
                <w:sz w:val="18"/>
                <w:szCs w:val="18"/>
              </w:rPr>
            </w:pP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DA6E372" w14:textId="77777777" w:rsidR="00721E68" w:rsidRDefault="00721E68">
            <w:pPr>
              <w:pStyle w:val="NormalWeb"/>
              <w:spacing w:before="0" w:beforeAutospacing="0" w:after="0" w:afterAutospacing="0"/>
              <w:rPr>
                <w:rFonts w:ascii="Helvetica" w:hAnsi="Helvetica"/>
                <w:sz w:val="18"/>
                <w:szCs w:val="18"/>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6705326" w14:textId="77777777" w:rsidR="00721E68" w:rsidRDefault="00721E68">
            <w:pPr>
              <w:pStyle w:val="NormalWeb"/>
              <w:spacing w:before="0" w:beforeAutospacing="0" w:after="0" w:afterAutospacing="0"/>
              <w:rPr>
                <w:rFonts w:ascii="Helvetica" w:hAnsi="Helvetica"/>
                <w:sz w:val="18"/>
                <w:szCs w:val="18"/>
              </w:rPr>
            </w:pP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E329E43" w14:textId="77777777" w:rsidR="00721E68" w:rsidRDefault="00721E68">
            <w:pPr>
              <w:pStyle w:val="NormalWeb"/>
              <w:spacing w:before="0" w:beforeAutospacing="0" w:after="0" w:afterAutospacing="0"/>
              <w:jc w:val="both"/>
            </w:pPr>
            <w:r w:rsidRPr="3FFF92CF">
              <w:rPr>
                <w:color w:val="000000" w:themeColor="text1"/>
                <w:sz w:val="18"/>
                <w:szCs w:val="18"/>
              </w:rPr>
              <w:t>United Sates</w:t>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6EE58CA" w14:textId="77777777" w:rsidR="00721E68" w:rsidRDefault="00721E68">
            <w:pPr>
              <w:pStyle w:val="NormalWeb"/>
              <w:spacing w:before="0" w:beforeAutospacing="0" w:after="0" w:afterAutospacing="0"/>
              <w:jc w:val="both"/>
            </w:pPr>
            <w:r w:rsidRPr="3FFF92CF">
              <w:rPr>
                <w:color w:val="000000" w:themeColor="text1"/>
                <w:sz w:val="18"/>
                <w:szCs w:val="18"/>
              </w:rPr>
              <w:t>98%</w:t>
            </w:r>
          </w:p>
        </w:tc>
      </w:tr>
      <w:tr w:rsidR="00721E68" w14:paraId="399B7B61"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1A569AC" w14:textId="77777777" w:rsidR="00721E68" w:rsidRDefault="00721E68">
            <w:pPr>
              <w:pStyle w:val="NormalWeb"/>
              <w:spacing w:before="0" w:beforeAutospacing="0" w:after="0" w:afterAutospacing="0"/>
              <w:jc w:val="both"/>
            </w:pPr>
            <w:r w:rsidRPr="3FFF92CF">
              <w:rPr>
                <w:color w:val="000000" w:themeColor="text1"/>
                <w:sz w:val="18"/>
                <w:szCs w:val="18"/>
              </w:rPr>
              <w:t>Li et al. (Li et al., 2021)</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1D3B609" w14:textId="77777777" w:rsidR="00721E68" w:rsidRDefault="00721E68">
            <w:pPr>
              <w:pStyle w:val="NormalWeb"/>
              <w:spacing w:before="0" w:beforeAutospacing="0" w:after="0" w:afterAutospacing="0"/>
              <w:rPr>
                <w:rFonts w:ascii="Helvetica" w:hAnsi="Helvetica"/>
                <w:sz w:val="18"/>
                <w:szCs w:val="18"/>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1FB6D36" w14:textId="77777777" w:rsidR="00721E68" w:rsidRDefault="00721E68">
            <w:pPr>
              <w:pStyle w:val="NormalWeb"/>
              <w:spacing w:before="0" w:beforeAutospacing="0" w:after="0" w:afterAutospacing="0"/>
              <w:jc w:val="both"/>
            </w:pPr>
            <w:r w:rsidRPr="3FFF92CF">
              <w:rPr>
                <w:color w:val="000000" w:themeColor="text1"/>
                <w:sz w:val="18"/>
                <w:szCs w:val="18"/>
              </w:rPr>
              <w:t>2021</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5996058" w14:textId="77777777" w:rsidR="00721E68" w:rsidRDefault="00721E68">
            <w:pPr>
              <w:pStyle w:val="NormalWeb"/>
              <w:spacing w:before="0" w:beforeAutospacing="0" w:after="0" w:afterAutospacing="0"/>
              <w:jc w:val="both"/>
            </w:pPr>
            <w:r w:rsidRPr="3FFF92CF">
              <w:rPr>
                <w:color w:val="000000" w:themeColor="text1"/>
                <w:sz w:val="18"/>
                <w:szCs w:val="18"/>
              </w:rPr>
              <w:t>New and old rural buildings</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81204DC" w14:textId="0F8D2A07" w:rsidR="00721E68" w:rsidRDefault="007B4317">
            <w:pPr>
              <w:pStyle w:val="NormalWeb"/>
              <w:spacing w:before="0" w:beforeAutospacing="0" w:after="0" w:afterAutospacing="0"/>
              <w:jc w:val="both"/>
            </w:pPr>
            <w:ins w:id="20" w:author="Courtney Hughes" w:date="2025-08-11T14:28:00Z" w16du:dateUtc="2025-08-11T19:28:00Z">
              <w:r>
                <w:rPr>
                  <w:color w:val="000000" w:themeColor="text1"/>
                  <w:sz w:val="18"/>
                  <w:szCs w:val="18"/>
                </w:rPr>
                <w:t>R</w:t>
              </w:r>
            </w:ins>
            <w:del w:id="21" w:author="Courtney Hughes" w:date="2025-08-11T14:28:00Z" w16du:dateUtc="2025-08-11T19:28:00Z">
              <w:r w:rsidR="00721E68" w:rsidRPr="3FFF92CF" w:rsidDel="007B4317">
                <w:rPr>
                  <w:color w:val="000000" w:themeColor="text1"/>
                  <w:sz w:val="18"/>
                  <w:szCs w:val="18"/>
                </w:rPr>
                <w:delText>r</w:delText>
              </w:r>
            </w:del>
            <w:r w:rsidR="00721E68" w:rsidRPr="3FFF92CF">
              <w:rPr>
                <w:color w:val="000000" w:themeColor="text1"/>
                <w:sz w:val="18"/>
                <w:szCs w:val="18"/>
              </w:rPr>
              <w:t xml:space="preserve">ural Xinxing County, </w:t>
            </w:r>
            <w:commentRangeStart w:id="22"/>
            <w:r w:rsidR="00721E68" w:rsidRPr="3FFF92CF">
              <w:rPr>
                <w:color w:val="000000" w:themeColor="text1"/>
                <w:sz w:val="18"/>
                <w:szCs w:val="18"/>
              </w:rPr>
              <w:t>Guangdong Province</w:t>
            </w:r>
            <w:commentRangeEnd w:id="22"/>
            <w:r w:rsidR="00477B04">
              <w:rPr>
                <w:rStyle w:val="CommentReference"/>
              </w:rPr>
              <w:commentReference w:id="22"/>
            </w:r>
            <w:r w:rsidR="00721E68" w:rsidRPr="3FFF92CF">
              <w:rPr>
                <w:color w:val="000000" w:themeColor="text1"/>
                <w:sz w:val="18"/>
                <w:szCs w:val="18"/>
              </w:rPr>
              <w:t>, China</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6512D30" w14:textId="77777777" w:rsidR="00721E68" w:rsidRDefault="00721E68">
            <w:pPr>
              <w:pStyle w:val="NormalWeb"/>
              <w:spacing w:before="0" w:beforeAutospacing="0" w:after="0" w:afterAutospacing="0"/>
              <w:jc w:val="both"/>
            </w:pPr>
            <w:r w:rsidRPr="3FFF92CF">
              <w:rPr>
                <w:color w:val="000000" w:themeColor="text1"/>
                <w:sz w:val="18"/>
                <w:szCs w:val="18"/>
              </w:rPr>
              <w:t>RGB</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33F45EE" w14:textId="77777777" w:rsidR="00721E68" w:rsidRDefault="00721E68">
            <w:pPr>
              <w:pStyle w:val="NormalWeb"/>
              <w:spacing w:before="0" w:beforeAutospacing="0" w:after="0" w:afterAutospacing="0"/>
              <w:jc w:val="both"/>
            </w:pPr>
            <w:r w:rsidRPr="3FFF92CF">
              <w:rPr>
                <w:color w:val="000000" w:themeColor="text1"/>
                <w:sz w:val="18"/>
                <w:szCs w:val="18"/>
              </w:rPr>
              <w:t>900 × 900 to 1024 × 1024 pixels</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D6A9DD7" w14:textId="77777777" w:rsidR="00721E68" w:rsidRDefault="00721E68">
            <w:pPr>
              <w:pStyle w:val="NormalWeb"/>
              <w:spacing w:before="0" w:beforeAutospacing="0" w:after="0" w:afterAutospacing="0"/>
              <w:jc w:val="both"/>
            </w:pPr>
            <w:r w:rsidRPr="3FFF92CF">
              <w:rPr>
                <w:color w:val="000000" w:themeColor="text1"/>
                <w:sz w:val="18"/>
                <w:szCs w:val="18"/>
              </w:rPr>
              <w:t>0.26</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E362DFA" w14:textId="77777777" w:rsidR="00721E68" w:rsidRDefault="00721E68">
            <w:pPr>
              <w:pStyle w:val="NormalWeb"/>
              <w:spacing w:before="0" w:beforeAutospacing="0" w:after="0" w:afterAutospacing="0"/>
              <w:rPr>
                <w:rFonts w:ascii="Helvetica" w:hAnsi="Helvetica"/>
                <w:sz w:val="18"/>
                <w:szCs w:val="18"/>
              </w:rPr>
            </w:pP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F8EA6BC" w14:textId="744E3DE9" w:rsidR="00721E68" w:rsidRDefault="00F43189">
            <w:pPr>
              <w:pStyle w:val="NormalWeb"/>
              <w:spacing w:before="0" w:beforeAutospacing="0" w:after="0" w:afterAutospacing="0"/>
              <w:jc w:val="both"/>
              <w:rPr>
                <w:color w:val="000000" w:themeColor="text1"/>
                <w:sz w:val="18"/>
                <w:szCs w:val="18"/>
              </w:rPr>
            </w:pPr>
            <w:commentRangeStart w:id="23"/>
            <w:ins w:id="24" w:author="Courtney Hughes" w:date="2025-08-11T14:25:00Z" w16du:dateUtc="2025-08-11T19:25:00Z">
              <w:r>
                <w:rPr>
                  <w:color w:val="000000" w:themeColor="text1"/>
                  <w:sz w:val="18"/>
                  <w:szCs w:val="18"/>
                </w:rPr>
                <w:t>C</w:t>
              </w:r>
            </w:ins>
            <w:del w:id="25" w:author="Courtney Hughes" w:date="2025-08-11T14:25:00Z" w16du:dateUtc="2025-08-11T19:25:00Z">
              <w:r w:rsidR="00721E68" w:rsidRPr="3FFF92CF" w:rsidDel="00F43189">
                <w:rPr>
                  <w:color w:val="000000" w:themeColor="text1"/>
                  <w:sz w:val="18"/>
                  <w:szCs w:val="18"/>
                </w:rPr>
                <w:delText>c</w:delText>
              </w:r>
            </w:del>
            <w:r w:rsidR="00721E68" w:rsidRPr="3FFF92CF">
              <w:rPr>
                <w:color w:val="000000" w:themeColor="text1"/>
                <w:sz w:val="18"/>
                <w:szCs w:val="18"/>
              </w:rPr>
              <w:t>hina</w:t>
            </w:r>
            <w:commentRangeEnd w:id="23"/>
            <w:r w:rsidR="0007401F">
              <w:rPr>
                <w:rStyle w:val="CommentReference"/>
              </w:rPr>
              <w:commentReference w:id="23"/>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E9F6F1B" w14:textId="77777777" w:rsidR="00721E68" w:rsidRDefault="00721E68">
            <w:pPr>
              <w:pStyle w:val="NormalWeb"/>
              <w:spacing w:before="0" w:beforeAutospacing="0" w:after="0" w:afterAutospacing="0"/>
              <w:rPr>
                <w:rFonts w:ascii="Helvetica" w:hAnsi="Helvetica"/>
                <w:sz w:val="18"/>
                <w:szCs w:val="18"/>
              </w:rPr>
            </w:pPr>
          </w:p>
        </w:tc>
      </w:tr>
      <w:tr w:rsidR="00721E68" w14:paraId="7000E4CB"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A2D5BFE" w14:textId="77777777" w:rsidR="00721E68" w:rsidRDefault="00721E68">
            <w:pPr>
              <w:pStyle w:val="NormalWeb"/>
              <w:spacing w:before="0" w:beforeAutospacing="0" w:after="0" w:afterAutospacing="0"/>
              <w:jc w:val="both"/>
            </w:pPr>
            <w:r w:rsidRPr="3FFF92CF">
              <w:rPr>
                <w:color w:val="000000" w:themeColor="text1"/>
                <w:sz w:val="18"/>
                <w:szCs w:val="18"/>
              </w:rPr>
              <w:t>Ji et al. (Ji et al., 2019)</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92F0147" w14:textId="77777777" w:rsidR="00721E68" w:rsidRDefault="00721E68">
            <w:pPr>
              <w:pStyle w:val="NormalWeb"/>
              <w:spacing w:before="0" w:beforeAutospacing="0" w:after="0" w:afterAutospacing="0"/>
              <w:jc w:val="both"/>
            </w:pPr>
            <w:r w:rsidRPr="3FFF92CF">
              <w:rPr>
                <w:color w:val="000000" w:themeColor="text1"/>
                <w:sz w:val="18"/>
                <w:szCs w:val="18"/>
              </w:rPr>
              <w:t>Wuhan Dataset (WHU)</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4B50F11C" w14:textId="77777777" w:rsidR="00721E68" w:rsidRDefault="00721E68">
            <w:pPr>
              <w:pStyle w:val="NormalWeb"/>
              <w:spacing w:before="0" w:beforeAutospacing="0" w:after="0" w:afterAutospacing="0"/>
              <w:jc w:val="both"/>
            </w:pPr>
            <w:r w:rsidRPr="3FFF92CF">
              <w:rPr>
                <w:color w:val="000000" w:themeColor="text1"/>
                <w:sz w:val="18"/>
                <w:szCs w:val="18"/>
              </w:rPr>
              <w:t>2019</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B3EA3B9" w14:textId="77777777" w:rsidR="00721E68" w:rsidRDefault="00721E68">
            <w:pPr>
              <w:pStyle w:val="NormalWeb"/>
              <w:spacing w:before="0" w:beforeAutospacing="0" w:after="0" w:afterAutospacing="0"/>
              <w:jc w:val="both"/>
            </w:pPr>
            <w:r w:rsidRPr="3FFF92CF">
              <w:rPr>
                <w:color w:val="000000" w:themeColor="text1"/>
                <w:sz w:val="18"/>
                <w:szCs w:val="18"/>
              </w:rPr>
              <w:t>countryside, residential, culture, and industrial area</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D1BE745" w14:textId="77777777" w:rsidR="00721E68" w:rsidRDefault="00721E68">
            <w:pPr>
              <w:pStyle w:val="NormalWeb"/>
              <w:spacing w:before="0" w:beforeAutospacing="0" w:after="0" w:afterAutospacing="0"/>
              <w:jc w:val="both"/>
            </w:pPr>
            <w:r w:rsidRPr="3FFF92CF">
              <w:rPr>
                <w:color w:val="000000" w:themeColor="text1"/>
                <w:sz w:val="18"/>
                <w:szCs w:val="18"/>
              </w:rPr>
              <w:t>Christchurch, New Zealan</w:t>
            </w:r>
          </w:p>
          <w:p w14:paraId="22840DAC" w14:textId="77777777" w:rsidR="00721E68" w:rsidRDefault="00721E68">
            <w:pPr>
              <w:pStyle w:val="NormalWeb"/>
              <w:spacing w:before="0" w:beforeAutospacing="0" w:after="0" w:afterAutospacing="0"/>
              <w:jc w:val="both"/>
            </w:pPr>
            <w:r w:rsidRPr="3FFF92CF">
              <w:rPr>
                <w:color w:val="000000" w:themeColor="text1"/>
                <w:sz w:val="18"/>
                <w:szCs w:val="18"/>
              </w:rPr>
              <w:t>d</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F0D3D86" w14:textId="77777777" w:rsidR="00721E68" w:rsidRDefault="00721E68">
            <w:pPr>
              <w:pStyle w:val="NormalWeb"/>
              <w:spacing w:before="0" w:beforeAutospacing="0" w:after="0" w:afterAutospacing="0"/>
              <w:jc w:val="both"/>
            </w:pPr>
            <w:r w:rsidRPr="3FFF92CF">
              <w:rPr>
                <w:color w:val="000000" w:themeColor="text1"/>
                <w:sz w:val="18"/>
                <w:szCs w:val="18"/>
              </w:rPr>
              <w:t>RGB</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9FE26CD" w14:textId="77777777" w:rsidR="00721E68" w:rsidRDefault="00721E68">
            <w:pPr>
              <w:pStyle w:val="NormalWeb"/>
              <w:spacing w:before="0" w:beforeAutospacing="0" w:after="0" w:afterAutospacing="0"/>
              <w:jc w:val="both"/>
            </w:pPr>
            <w:r w:rsidRPr="3FFF92CF">
              <w:rPr>
                <w:color w:val="000000" w:themeColor="text1"/>
                <w:sz w:val="18"/>
                <w:szCs w:val="18"/>
              </w:rPr>
              <w:t>512 × 512</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623809C" w14:textId="77777777" w:rsidR="00721E68" w:rsidRDefault="00721E68">
            <w:pPr>
              <w:pStyle w:val="NormalWeb"/>
              <w:spacing w:before="0" w:beforeAutospacing="0" w:after="0" w:afterAutospacing="0"/>
              <w:jc w:val="both"/>
            </w:pPr>
            <w:r w:rsidRPr="3FFF92CF">
              <w:rPr>
                <w:color w:val="000000" w:themeColor="text1"/>
                <w:sz w:val="18"/>
                <w:szCs w:val="18"/>
              </w:rPr>
              <w:t>0.075-2.7</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B0996FF" w14:textId="77777777" w:rsidR="00721E68" w:rsidRDefault="00721E68">
            <w:pPr>
              <w:pStyle w:val="NormalWeb"/>
              <w:spacing w:before="0" w:beforeAutospacing="0" w:after="0" w:afterAutospacing="0"/>
              <w:jc w:val="both"/>
            </w:pPr>
            <w:r w:rsidRPr="3FFF92CF">
              <w:rPr>
                <w:color w:val="000000" w:themeColor="text1"/>
                <w:sz w:val="18"/>
                <w:szCs w:val="18"/>
              </w:rPr>
              <w:t>57.67</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9F2828F" w14:textId="77777777" w:rsidR="00721E68" w:rsidRDefault="00721E68">
            <w:pPr>
              <w:pStyle w:val="NormalWeb"/>
              <w:spacing w:before="0" w:beforeAutospacing="0" w:after="0" w:afterAutospacing="0"/>
              <w:jc w:val="both"/>
            </w:pPr>
            <w:r w:rsidRPr="3FFF92CF">
              <w:rPr>
                <w:color w:val="000000" w:themeColor="text1"/>
                <w:sz w:val="18"/>
                <w:szCs w:val="18"/>
              </w:rPr>
              <w:t>New Zealand</w:t>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787A48E" w14:textId="77777777" w:rsidR="00721E68" w:rsidRDefault="00721E68">
            <w:pPr>
              <w:pStyle w:val="NormalWeb"/>
              <w:spacing w:before="0" w:beforeAutospacing="0" w:after="0" w:afterAutospacing="0"/>
              <w:rPr>
                <w:rFonts w:ascii="Helvetica" w:hAnsi="Helvetica"/>
                <w:sz w:val="18"/>
                <w:szCs w:val="18"/>
              </w:rPr>
            </w:pPr>
          </w:p>
        </w:tc>
      </w:tr>
      <w:tr w:rsidR="00721E68" w14:paraId="30A9AA4D"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164639D"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Dimassi et al. (Dimassi et al., 2021)</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34E5C86" w14:textId="77777777" w:rsidR="00721E68" w:rsidRDefault="00721E68">
            <w:pPr>
              <w:pStyle w:val="NormalWeb"/>
              <w:spacing w:before="0" w:beforeAutospacing="0" w:after="0" w:afterAutospacing="0"/>
              <w:jc w:val="both"/>
            </w:pPr>
            <w:r w:rsidRPr="3FFF92CF">
              <w:rPr>
                <w:color w:val="000000" w:themeColor="text1"/>
                <w:sz w:val="18"/>
                <w:szCs w:val="18"/>
              </w:rPr>
              <w:t>Beirut Buildings Type Classification (BBTC)</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40403607" w14:textId="77777777" w:rsidR="00721E68" w:rsidRDefault="00721E68">
            <w:pPr>
              <w:pStyle w:val="NormalWeb"/>
              <w:spacing w:before="0" w:beforeAutospacing="0" w:after="0" w:afterAutospacing="0"/>
              <w:jc w:val="both"/>
            </w:pPr>
            <w:r w:rsidRPr="3FFF92CF">
              <w:rPr>
                <w:color w:val="000000" w:themeColor="text1"/>
                <w:sz w:val="18"/>
                <w:szCs w:val="18"/>
              </w:rPr>
              <w:t>2021</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A6590F7" w14:textId="77777777" w:rsidR="00721E68" w:rsidRDefault="00721E68">
            <w:pPr>
              <w:pStyle w:val="NormalWeb"/>
              <w:spacing w:before="0" w:beforeAutospacing="0" w:after="0" w:afterAutospacing="0"/>
              <w:jc w:val="both"/>
            </w:pPr>
            <w:r w:rsidRPr="3FFF92CF">
              <w:rPr>
                <w:color w:val="000000" w:themeColor="text1"/>
                <w:sz w:val="18"/>
                <w:szCs w:val="18"/>
              </w:rPr>
              <w:t>Residential, Non-residential</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5775F8C" w14:textId="77777777" w:rsidR="00721E68" w:rsidRDefault="00721E68">
            <w:pPr>
              <w:pStyle w:val="NormalWeb"/>
              <w:spacing w:before="0" w:beforeAutospacing="0" w:after="0" w:afterAutospacing="0"/>
              <w:jc w:val="both"/>
            </w:pPr>
            <w:r w:rsidRPr="3FFF92CF">
              <w:rPr>
                <w:color w:val="000000" w:themeColor="text1"/>
                <w:sz w:val="18"/>
                <w:szCs w:val="18"/>
              </w:rPr>
              <w:t>Beirut city</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F995573" w14:textId="77777777" w:rsidR="00721E68" w:rsidRDefault="00721E68">
            <w:pPr>
              <w:pStyle w:val="NormalWeb"/>
              <w:spacing w:before="0" w:beforeAutospacing="0" w:after="0" w:afterAutospacing="0"/>
              <w:jc w:val="both"/>
            </w:pPr>
            <w:r w:rsidRPr="3FFF92CF">
              <w:rPr>
                <w:color w:val="000000" w:themeColor="text1"/>
                <w:sz w:val="18"/>
                <w:szCs w:val="18"/>
              </w:rPr>
              <w:t>RGB</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8700394" w14:textId="77777777" w:rsidR="00721E68" w:rsidRDefault="00721E68">
            <w:pPr>
              <w:pStyle w:val="NormalWeb"/>
              <w:spacing w:before="0" w:beforeAutospacing="0" w:after="0" w:afterAutospacing="0"/>
              <w:rPr>
                <w:rFonts w:ascii="Helvetica" w:hAnsi="Helvetica"/>
                <w:sz w:val="18"/>
                <w:szCs w:val="18"/>
              </w:rPr>
            </w:pP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C4626B3" w14:textId="77777777" w:rsidR="00721E68" w:rsidRDefault="00721E68">
            <w:pPr>
              <w:pStyle w:val="NormalWeb"/>
              <w:spacing w:before="0" w:beforeAutospacing="0" w:after="0" w:afterAutospacing="0"/>
              <w:jc w:val="both"/>
            </w:pPr>
            <w:r w:rsidRPr="3FFF92CF">
              <w:rPr>
                <w:color w:val="000000" w:themeColor="text1"/>
                <w:sz w:val="18"/>
                <w:szCs w:val="18"/>
              </w:rPr>
              <w:t>1.19</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A476404" w14:textId="77777777" w:rsidR="00721E68" w:rsidRDefault="00721E68">
            <w:pPr>
              <w:pStyle w:val="NormalWeb"/>
              <w:spacing w:before="0" w:beforeAutospacing="0" w:after="0" w:afterAutospacing="0"/>
              <w:rPr>
                <w:rFonts w:ascii="Helvetica" w:hAnsi="Helvetica"/>
                <w:sz w:val="18"/>
                <w:szCs w:val="18"/>
              </w:rPr>
            </w:pP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FD4AFC4" w14:textId="77777777" w:rsidR="00721E68" w:rsidRDefault="00721E68">
            <w:pPr>
              <w:pStyle w:val="NormalWeb"/>
              <w:spacing w:before="0" w:beforeAutospacing="0" w:after="0" w:afterAutospacing="0"/>
              <w:jc w:val="both"/>
            </w:pPr>
            <w:r>
              <w:rPr>
                <w:color w:val="181818"/>
                <w:sz w:val="18"/>
                <w:szCs w:val="18"/>
                <w:shd w:val="clear" w:color="auto" w:fill="FFFFFF"/>
              </w:rPr>
              <w:t>Lebanon</w:t>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D67C286" w14:textId="77777777" w:rsidR="00721E68" w:rsidRDefault="00721E68">
            <w:pPr>
              <w:pStyle w:val="NormalWeb"/>
              <w:spacing w:before="0" w:beforeAutospacing="0" w:after="0" w:afterAutospacing="0"/>
              <w:jc w:val="both"/>
            </w:pPr>
            <w:r w:rsidRPr="3FFF92CF">
              <w:rPr>
                <w:color w:val="000000" w:themeColor="text1"/>
                <w:sz w:val="18"/>
                <w:szCs w:val="18"/>
              </w:rPr>
              <w:t>94.8%</w:t>
            </w:r>
          </w:p>
        </w:tc>
      </w:tr>
      <w:tr w:rsidR="00721E68" w14:paraId="446C00C7"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C3E5866"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Erdem &amp; Avdan (Erdem &amp; Avdan, 2020)</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4ED20610"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Inria Aerial Image</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A3F78D0" w14:textId="77777777" w:rsidR="00721E68" w:rsidRDefault="00721E68">
            <w:pPr>
              <w:pStyle w:val="NormalWeb"/>
              <w:spacing w:before="0" w:beforeAutospacing="0" w:after="0" w:afterAutospacing="0"/>
              <w:jc w:val="both"/>
            </w:pPr>
            <w:r w:rsidRPr="3FFF92CF">
              <w:rPr>
                <w:color w:val="000000" w:themeColor="text1"/>
                <w:sz w:val="18"/>
                <w:szCs w:val="18"/>
              </w:rPr>
              <w:t>2020</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00ABE13" w14:textId="77777777" w:rsidR="00721E68" w:rsidRDefault="00721E68">
            <w:pPr>
              <w:pStyle w:val="NormalWeb"/>
              <w:spacing w:before="0" w:beforeAutospacing="0" w:after="0" w:afterAutospacing="0"/>
              <w:jc w:val="both"/>
            </w:pPr>
            <w:r w:rsidRPr="3FFF92CF">
              <w:rPr>
                <w:color w:val="000000" w:themeColor="text1"/>
                <w:sz w:val="18"/>
                <w:szCs w:val="18"/>
              </w:rPr>
              <w:t>Buildings</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72A91B4" w14:textId="77777777" w:rsidR="00721E68" w:rsidRDefault="00721E68">
            <w:pPr>
              <w:pStyle w:val="NormalWeb"/>
              <w:spacing w:before="0" w:beforeAutospacing="0" w:after="0" w:afterAutospacing="0"/>
              <w:jc w:val="both"/>
            </w:pPr>
            <w:r w:rsidRPr="3FFF92CF">
              <w:rPr>
                <w:color w:val="000000" w:themeColor="text1"/>
                <w:sz w:val="18"/>
                <w:szCs w:val="18"/>
              </w:rPr>
              <w:t>Chicago</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7248614" w14:textId="77777777" w:rsidR="00721E68" w:rsidRDefault="00721E68">
            <w:pPr>
              <w:pStyle w:val="NormalWeb"/>
              <w:spacing w:before="0" w:beforeAutospacing="0" w:after="0" w:afterAutospacing="0"/>
              <w:jc w:val="both"/>
            </w:pPr>
            <w:r w:rsidRPr="3FFF92CF">
              <w:rPr>
                <w:color w:val="000000" w:themeColor="text1"/>
                <w:sz w:val="18"/>
                <w:szCs w:val="18"/>
              </w:rPr>
              <w:t>RGB</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F385F04" w14:textId="77777777" w:rsidR="00721E68" w:rsidRDefault="00721E68">
            <w:pPr>
              <w:pStyle w:val="NormalWeb"/>
              <w:spacing w:before="0" w:beforeAutospacing="0" w:after="0" w:afterAutospacing="0"/>
              <w:jc w:val="both"/>
            </w:pPr>
            <w:r w:rsidRPr="3FFF92CF">
              <w:rPr>
                <w:color w:val="000000" w:themeColor="text1"/>
                <w:sz w:val="18"/>
                <w:szCs w:val="18"/>
              </w:rPr>
              <w:t>5000 x 5000</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0A20DAB" w14:textId="77777777" w:rsidR="00721E68" w:rsidRDefault="00721E68">
            <w:pPr>
              <w:pStyle w:val="NormalWeb"/>
              <w:spacing w:before="0" w:beforeAutospacing="0" w:after="0" w:afterAutospacing="0"/>
              <w:jc w:val="both"/>
            </w:pPr>
            <w:r w:rsidRPr="3FFF92CF">
              <w:rPr>
                <w:color w:val="000000" w:themeColor="text1"/>
                <w:sz w:val="18"/>
                <w:szCs w:val="18"/>
              </w:rPr>
              <w:t>0.3</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43F344A5" w14:textId="77777777" w:rsidR="00721E68" w:rsidRDefault="00721E68">
            <w:pPr>
              <w:pStyle w:val="NormalWeb"/>
              <w:spacing w:before="0" w:beforeAutospacing="0" w:after="0" w:afterAutospacing="0"/>
              <w:jc w:val="both"/>
            </w:pPr>
            <w:r w:rsidRPr="3FFF92CF">
              <w:rPr>
                <w:color w:val="000000" w:themeColor="text1"/>
                <w:sz w:val="18"/>
                <w:szCs w:val="18"/>
              </w:rPr>
              <w:t>67.875</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69D3A84" w14:textId="77777777" w:rsidR="00721E68" w:rsidRDefault="00721E68">
            <w:pPr>
              <w:pStyle w:val="NormalWeb"/>
              <w:spacing w:before="0" w:beforeAutospacing="0" w:after="0" w:afterAutospacing="0"/>
              <w:rPr>
                <w:rFonts w:ascii="Helvetica" w:hAnsi="Helvetica"/>
                <w:sz w:val="18"/>
                <w:szCs w:val="18"/>
              </w:rPr>
            </w:pPr>
          </w:p>
          <w:p w14:paraId="38DACC38" w14:textId="77777777" w:rsidR="00721E68" w:rsidRDefault="00721E68">
            <w:pPr>
              <w:pStyle w:val="NormalWeb"/>
              <w:spacing w:before="0" w:beforeAutospacing="0" w:after="0" w:afterAutospacing="0"/>
              <w:jc w:val="both"/>
            </w:pPr>
            <w:r w:rsidRPr="3FFF92CF">
              <w:rPr>
                <w:color w:val="000000" w:themeColor="text1"/>
                <w:sz w:val="18"/>
                <w:szCs w:val="18"/>
              </w:rPr>
              <w:t>United States</w:t>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CD95A42" w14:textId="77777777" w:rsidR="00721E68" w:rsidRDefault="00721E68">
            <w:pPr>
              <w:pStyle w:val="NormalWeb"/>
              <w:spacing w:before="0" w:beforeAutospacing="0" w:after="0" w:afterAutospacing="0"/>
              <w:jc w:val="both"/>
            </w:pPr>
            <w:r>
              <w:rPr>
                <w:color w:val="000000"/>
                <w:sz w:val="18"/>
                <w:szCs w:val="18"/>
                <w:shd w:val="clear" w:color="auto" w:fill="FFFFFF"/>
              </w:rPr>
              <w:t>87.69%</w:t>
            </w:r>
          </w:p>
        </w:tc>
      </w:tr>
      <w:tr w:rsidR="00721E68" w14:paraId="37148990"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66878AB" w14:textId="77777777" w:rsidR="00721E68" w:rsidRDefault="00721E68">
            <w:pPr>
              <w:pStyle w:val="NormalWeb"/>
              <w:spacing w:before="0" w:beforeAutospacing="0" w:after="0" w:afterAutospacing="0"/>
              <w:jc w:val="both"/>
            </w:pPr>
            <w:r w:rsidRPr="3FFF92CF">
              <w:rPr>
                <w:color w:val="000000" w:themeColor="text1"/>
                <w:sz w:val="18"/>
                <w:szCs w:val="18"/>
              </w:rPr>
              <w:t>Hang &amp; Cai (Hang &amp; Cai, 2020)</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0EA06B8" w14:textId="77777777" w:rsidR="00721E68" w:rsidRDefault="00721E68">
            <w:pPr>
              <w:pStyle w:val="NormalWeb"/>
              <w:spacing w:before="0" w:beforeAutospacing="0" w:after="0" w:afterAutospacing="0"/>
              <w:jc w:val="both"/>
            </w:pPr>
            <w:r w:rsidRPr="3FFF92CF">
              <w:rPr>
                <w:color w:val="000000" w:themeColor="text1"/>
                <w:sz w:val="18"/>
                <w:szCs w:val="18"/>
              </w:rPr>
              <w:t>Gaofen-2</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D10AF71" w14:textId="77777777" w:rsidR="00721E68" w:rsidRDefault="00721E68">
            <w:pPr>
              <w:pStyle w:val="NormalWeb"/>
              <w:spacing w:before="0" w:beforeAutospacing="0" w:after="0" w:afterAutospacing="0"/>
              <w:jc w:val="both"/>
            </w:pPr>
            <w:r w:rsidRPr="3FFF92CF">
              <w:rPr>
                <w:color w:val="000000" w:themeColor="text1"/>
                <w:sz w:val="18"/>
                <w:szCs w:val="18"/>
              </w:rPr>
              <w:t>2020</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427396C" w14:textId="77777777" w:rsidR="00721E68" w:rsidRDefault="00721E68">
            <w:pPr>
              <w:pStyle w:val="NormalWeb"/>
              <w:spacing w:before="0" w:beforeAutospacing="0" w:after="0" w:afterAutospacing="0"/>
              <w:jc w:val="both"/>
            </w:pPr>
            <w:r w:rsidRPr="3FFF92CF">
              <w:rPr>
                <w:color w:val="000000" w:themeColor="text1"/>
                <w:sz w:val="18"/>
                <w:szCs w:val="18"/>
              </w:rPr>
              <w:t>industrial and residential building roofs</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FD2C6FC" w14:textId="77777777" w:rsidR="00721E68" w:rsidRDefault="00721E68">
            <w:pPr>
              <w:pStyle w:val="NormalWeb"/>
              <w:spacing w:before="0" w:beforeAutospacing="0" w:after="0" w:afterAutospacing="0"/>
              <w:jc w:val="both"/>
            </w:pPr>
            <w:r w:rsidRPr="3FFF92CF">
              <w:rPr>
                <w:color w:val="000000" w:themeColor="text1"/>
                <w:sz w:val="18"/>
                <w:szCs w:val="18"/>
              </w:rPr>
              <w:t>Changchun</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428C12F" w14:textId="77777777" w:rsidR="00721E68" w:rsidRDefault="00721E68">
            <w:pPr>
              <w:pStyle w:val="NormalWeb"/>
              <w:spacing w:before="0" w:beforeAutospacing="0" w:after="0" w:afterAutospacing="0"/>
              <w:rPr>
                <w:rFonts w:ascii="Helvetica" w:hAnsi="Helvetica"/>
                <w:sz w:val="18"/>
                <w:szCs w:val="18"/>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A8809DB" w14:textId="77777777" w:rsidR="00721E68" w:rsidRDefault="00721E68">
            <w:pPr>
              <w:pStyle w:val="NormalWeb"/>
              <w:spacing w:before="0" w:beforeAutospacing="0" w:after="0" w:afterAutospacing="0"/>
              <w:jc w:val="both"/>
            </w:pPr>
            <w:r w:rsidRPr="3FFF92CF">
              <w:rPr>
                <w:color w:val="000000" w:themeColor="text1"/>
                <w:sz w:val="18"/>
                <w:szCs w:val="18"/>
              </w:rPr>
              <w:t>256×256</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FEEF1F9" w14:textId="77777777" w:rsidR="00721E68" w:rsidRDefault="00721E68">
            <w:pPr>
              <w:pStyle w:val="NormalWeb"/>
              <w:spacing w:before="0" w:beforeAutospacing="0" w:after="0" w:afterAutospacing="0"/>
              <w:rPr>
                <w:rFonts w:ascii="Helvetica" w:hAnsi="Helvetica"/>
                <w:sz w:val="18"/>
                <w:szCs w:val="18"/>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CC5A802" w14:textId="77777777" w:rsidR="00721E68" w:rsidRDefault="00721E68">
            <w:pPr>
              <w:pStyle w:val="NormalWeb"/>
              <w:spacing w:before="0" w:beforeAutospacing="0" w:after="0" w:afterAutospacing="0"/>
              <w:rPr>
                <w:rFonts w:ascii="Helvetica" w:hAnsi="Helvetica"/>
                <w:sz w:val="18"/>
                <w:szCs w:val="18"/>
              </w:rPr>
            </w:pP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5CB4AAA"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china</w:t>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2FC31DB" w14:textId="77777777" w:rsidR="00721E68" w:rsidRDefault="00721E68">
            <w:pPr>
              <w:pStyle w:val="NormalWeb"/>
              <w:spacing w:before="0" w:beforeAutospacing="0" w:after="0" w:afterAutospacing="0"/>
              <w:rPr>
                <w:rFonts w:ascii="Helvetica" w:hAnsi="Helvetica"/>
                <w:sz w:val="18"/>
                <w:szCs w:val="18"/>
              </w:rPr>
            </w:pPr>
          </w:p>
        </w:tc>
      </w:tr>
      <w:tr w:rsidR="00721E68" w14:paraId="68B801B1"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1D2E879" w14:textId="77777777" w:rsidR="00721E68" w:rsidRDefault="00721E68">
            <w:pPr>
              <w:pStyle w:val="NormalWeb"/>
              <w:spacing w:before="0" w:beforeAutospacing="0" w:after="0" w:afterAutospacing="0"/>
              <w:jc w:val="both"/>
            </w:pPr>
            <w:r w:rsidRPr="3FFF92CF">
              <w:rPr>
                <w:color w:val="000000" w:themeColor="text1"/>
                <w:sz w:val="18"/>
                <w:szCs w:val="18"/>
              </w:rPr>
              <w:t>Helber et al. (Helber et al., 2019)</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32D3C75"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EuroSAT</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9750775" w14:textId="77777777" w:rsidR="00721E68" w:rsidRDefault="00721E68">
            <w:pPr>
              <w:pStyle w:val="NormalWeb"/>
              <w:spacing w:before="0" w:beforeAutospacing="0" w:after="0" w:afterAutospacing="0"/>
              <w:jc w:val="both"/>
            </w:pPr>
            <w:r w:rsidRPr="3FFF92CF">
              <w:rPr>
                <w:color w:val="000000" w:themeColor="text1"/>
                <w:sz w:val="18"/>
                <w:szCs w:val="18"/>
              </w:rPr>
              <w:t>2019</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9ABDAC3"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 xml:space="preserve">AnnualCrop, Forest, HerbaceousVegetation, Highway, Industrial, Pasture, SeaLake PermanentCrop, </w:t>
            </w:r>
            <w:r w:rsidRPr="3FFF92CF">
              <w:rPr>
                <w:color w:val="000000" w:themeColor="text1"/>
                <w:sz w:val="18"/>
                <w:szCs w:val="18"/>
              </w:rPr>
              <w:lastRenderedPageBreak/>
              <w:t>Residential, River</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0F43AB7" w14:textId="77777777" w:rsidR="00721E68" w:rsidRDefault="00721E68">
            <w:pPr>
              <w:pStyle w:val="NormalWeb"/>
              <w:spacing w:before="0" w:beforeAutospacing="0" w:after="0" w:afterAutospacing="0"/>
              <w:jc w:val="both"/>
            </w:pPr>
            <w:r w:rsidRPr="3FFF92CF">
              <w:rPr>
                <w:color w:val="000000" w:themeColor="text1"/>
                <w:sz w:val="18"/>
                <w:szCs w:val="18"/>
              </w:rPr>
              <w:lastRenderedPageBreak/>
              <w:t>34 European countries</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47D4A16" w14:textId="77777777" w:rsidR="00721E68" w:rsidRDefault="00721E68">
            <w:pPr>
              <w:pStyle w:val="NormalWeb"/>
              <w:spacing w:before="0" w:beforeAutospacing="0" w:after="0" w:afterAutospacing="0"/>
              <w:rPr>
                <w:rFonts w:ascii="Helvetica" w:hAnsi="Helvetica"/>
                <w:sz w:val="18"/>
                <w:szCs w:val="18"/>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58FEC08" w14:textId="77777777" w:rsidR="00721E68" w:rsidRDefault="00721E68">
            <w:pPr>
              <w:pStyle w:val="NormalWeb"/>
              <w:spacing w:before="0" w:beforeAutospacing="0" w:after="0" w:afterAutospacing="0"/>
              <w:jc w:val="both"/>
            </w:pPr>
            <w:r w:rsidRPr="3FFF92CF">
              <w:rPr>
                <w:color w:val="000000" w:themeColor="text1"/>
                <w:sz w:val="18"/>
                <w:szCs w:val="18"/>
              </w:rPr>
              <w:t>64</w:t>
            </w:r>
            <w:r>
              <w:rPr>
                <w:color w:val="0C0C0C"/>
                <w:sz w:val="18"/>
                <w:szCs w:val="18"/>
              </w:rPr>
              <w:t>×</w:t>
            </w:r>
            <w:r w:rsidRPr="3FFF92CF">
              <w:rPr>
                <w:color w:val="000000" w:themeColor="text1"/>
                <w:sz w:val="18"/>
                <w:szCs w:val="18"/>
              </w:rPr>
              <w:t>64</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D5ED809" w14:textId="77777777" w:rsidR="00721E68" w:rsidRDefault="00721E68">
            <w:pPr>
              <w:pStyle w:val="NormalWeb"/>
              <w:spacing w:before="0" w:beforeAutospacing="0" w:after="0" w:afterAutospacing="0"/>
              <w:jc w:val="both"/>
            </w:pPr>
            <w:r w:rsidRPr="3FFF92CF">
              <w:rPr>
                <w:color w:val="000000" w:themeColor="text1"/>
                <w:sz w:val="18"/>
                <w:szCs w:val="18"/>
              </w:rPr>
              <w:t>10</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A927EAE" w14:textId="77777777" w:rsidR="00721E68" w:rsidRDefault="00721E68">
            <w:pPr>
              <w:pStyle w:val="NormalWeb"/>
              <w:spacing w:before="0" w:beforeAutospacing="0" w:after="0" w:afterAutospacing="0"/>
              <w:jc w:val="both"/>
            </w:pPr>
            <w:r w:rsidRPr="3FFF92CF">
              <w:rPr>
                <w:color w:val="000000" w:themeColor="text1"/>
                <w:sz w:val="18"/>
                <w:szCs w:val="18"/>
              </w:rPr>
              <w:t>0.11</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1128F89" w14:textId="77777777" w:rsidR="00721E68" w:rsidRDefault="00721E68">
            <w:pPr>
              <w:pStyle w:val="NormalWeb"/>
              <w:spacing w:before="0" w:beforeAutospacing="0" w:after="0" w:afterAutospacing="0"/>
              <w:jc w:val="both"/>
            </w:pPr>
            <w:r w:rsidRPr="3FFF92CF">
              <w:rPr>
                <w:color w:val="000000" w:themeColor="text1"/>
                <w:sz w:val="18"/>
                <w:szCs w:val="18"/>
              </w:rPr>
              <w:t>global</w:t>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01948B2" w14:textId="77777777" w:rsidR="00721E68" w:rsidRDefault="00721E68">
            <w:pPr>
              <w:pStyle w:val="NormalWeb"/>
              <w:spacing w:before="0" w:beforeAutospacing="0" w:after="0" w:afterAutospacing="0"/>
              <w:jc w:val="both"/>
            </w:pPr>
            <w:r w:rsidRPr="3FFF92CF">
              <w:rPr>
                <w:color w:val="000000" w:themeColor="text1"/>
                <w:sz w:val="18"/>
                <w:szCs w:val="18"/>
              </w:rPr>
              <w:t>98.57%</w:t>
            </w:r>
          </w:p>
        </w:tc>
      </w:tr>
      <w:tr w:rsidR="00721E68" w14:paraId="6DA8485F"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BD762BD" w14:textId="77777777" w:rsidR="00721E68" w:rsidRDefault="00721E68">
            <w:pPr>
              <w:pStyle w:val="NormalWeb"/>
              <w:spacing w:before="0" w:beforeAutospacing="0" w:after="0" w:afterAutospacing="0"/>
              <w:jc w:val="both"/>
            </w:pPr>
            <w:r w:rsidRPr="3FFF92CF">
              <w:rPr>
                <w:color w:val="000000" w:themeColor="text1"/>
                <w:sz w:val="18"/>
                <w:szCs w:val="18"/>
              </w:rPr>
              <w:t>X. Huang et al. (X. Huang et al., 2022)</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0F3F269"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SuperView and Gaofen-2 satellites</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9A76275" w14:textId="77777777" w:rsidR="00721E68" w:rsidRDefault="00721E68">
            <w:pPr>
              <w:pStyle w:val="NormalWeb"/>
              <w:spacing w:before="0" w:beforeAutospacing="0" w:after="0" w:afterAutospacing="0"/>
              <w:jc w:val="both"/>
            </w:pPr>
            <w:r w:rsidRPr="3FFF92CF">
              <w:rPr>
                <w:color w:val="000000" w:themeColor="text1"/>
                <w:sz w:val="18"/>
                <w:szCs w:val="18"/>
              </w:rPr>
              <w:t>2022</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5792B2D"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residential, commercial, industrial, public and other</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47A1CD0" w14:textId="77777777" w:rsidR="00721E68" w:rsidRDefault="00721E68">
            <w:pPr>
              <w:pStyle w:val="NormalWeb"/>
              <w:spacing w:before="0" w:beforeAutospacing="0" w:after="0" w:afterAutospacing="0"/>
              <w:jc w:val="both"/>
            </w:pPr>
            <w:r w:rsidRPr="3FFF92CF">
              <w:rPr>
                <w:color w:val="000000" w:themeColor="text1"/>
                <w:sz w:val="18"/>
                <w:szCs w:val="18"/>
              </w:rPr>
              <w:t>Beijing in China and Munich in Germany</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4BB02BA2" w14:textId="77777777" w:rsidR="00721E68" w:rsidRDefault="00721E68">
            <w:pPr>
              <w:pStyle w:val="NormalWeb"/>
              <w:spacing w:before="0" w:beforeAutospacing="0" w:after="0" w:afterAutospacing="0"/>
              <w:rPr>
                <w:rFonts w:ascii="Helvetica" w:hAnsi="Helvetica"/>
                <w:sz w:val="18"/>
                <w:szCs w:val="18"/>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4086B80C" w14:textId="77777777" w:rsidR="00721E68" w:rsidRDefault="00721E68">
            <w:pPr>
              <w:pStyle w:val="NormalWeb"/>
              <w:spacing w:before="0" w:beforeAutospacing="0" w:after="0" w:afterAutospacing="0"/>
              <w:jc w:val="both"/>
            </w:pPr>
            <w:commentRangeStart w:id="26"/>
            <w:r w:rsidRPr="3FFF92CF">
              <w:rPr>
                <w:color w:val="000000" w:themeColor="text1"/>
                <w:sz w:val="18"/>
                <w:szCs w:val="18"/>
              </w:rPr>
              <w:t>600×600</w:t>
            </w:r>
            <w:commentRangeEnd w:id="26"/>
            <w:r w:rsidR="005F7595">
              <w:rPr>
                <w:rStyle w:val="CommentReference"/>
              </w:rPr>
              <w:commentReference w:id="26"/>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B4F882B" w14:textId="77777777" w:rsidR="00721E68" w:rsidRDefault="00721E68">
            <w:pPr>
              <w:pStyle w:val="NormalWeb"/>
              <w:spacing w:before="0" w:beforeAutospacing="0" w:after="0" w:afterAutospacing="0"/>
              <w:rPr>
                <w:rFonts w:ascii="Helvetica" w:hAnsi="Helvetica"/>
                <w:sz w:val="18"/>
                <w:szCs w:val="18"/>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5278B01" w14:textId="77777777" w:rsidR="00721E68" w:rsidRDefault="00721E68">
            <w:pPr>
              <w:pStyle w:val="NormalWeb"/>
              <w:spacing w:before="0" w:beforeAutospacing="0" w:after="0" w:afterAutospacing="0"/>
              <w:jc w:val="both"/>
            </w:pPr>
            <w:r w:rsidRPr="3FFF92CF">
              <w:rPr>
                <w:color w:val="000000" w:themeColor="text1"/>
                <w:sz w:val="18"/>
                <w:szCs w:val="18"/>
              </w:rPr>
              <w:t>5.38</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90C4D60" w14:textId="77777777" w:rsidR="00721E68" w:rsidRDefault="00721E68">
            <w:pPr>
              <w:pStyle w:val="NormalWeb"/>
              <w:spacing w:before="0" w:beforeAutospacing="0" w:after="0" w:afterAutospacing="0"/>
              <w:jc w:val="both"/>
            </w:pPr>
            <w:r w:rsidRPr="3FFF92CF">
              <w:rPr>
                <w:color w:val="000000" w:themeColor="text1"/>
                <w:sz w:val="18"/>
                <w:szCs w:val="18"/>
              </w:rPr>
              <w:t>China and Germany</w:t>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48013590" w14:textId="77777777" w:rsidR="00721E68" w:rsidRDefault="00721E68">
            <w:pPr>
              <w:pStyle w:val="NormalWeb"/>
              <w:spacing w:before="0" w:beforeAutospacing="0" w:after="0" w:afterAutospacing="0"/>
              <w:rPr>
                <w:rFonts w:ascii="Helvetica" w:hAnsi="Helvetica"/>
                <w:sz w:val="18"/>
                <w:szCs w:val="18"/>
              </w:rPr>
            </w:pPr>
          </w:p>
        </w:tc>
      </w:tr>
      <w:tr w:rsidR="00721E68" w14:paraId="59404A27"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D6C00C8"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Lloyd et al.(Lloyd et al., 2020)</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3669FD9" w14:textId="77777777" w:rsidR="00721E68" w:rsidRDefault="00721E68">
            <w:pPr>
              <w:pStyle w:val="NormalWeb"/>
              <w:spacing w:before="0" w:beforeAutospacing="0" w:after="0" w:afterAutospacing="0"/>
              <w:jc w:val="both"/>
            </w:pPr>
            <w:r w:rsidRPr="3FFF92CF">
              <w:rPr>
                <w:color w:val="000000" w:themeColor="text1"/>
                <w:sz w:val="18"/>
                <w:szCs w:val="18"/>
              </w:rPr>
              <w:t>Maxar Technologies building footprints, OpenStreetMap (OSM) building footprints, highways, Democratic Republic of the Congo (COD)-building points for Kinshasa and North Ubangi, Nigeria (NGA)-household survey data, Democratic Republic of the Congo-household survey data, Global Man-made Impervious Surface (GMIS) Dataset from Landsat, v1</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30EFB3C" w14:textId="77777777" w:rsidR="00721E68" w:rsidRDefault="00721E68">
            <w:pPr>
              <w:pStyle w:val="NormalWeb"/>
              <w:spacing w:before="0" w:beforeAutospacing="0" w:after="0" w:afterAutospacing="0"/>
              <w:jc w:val="both"/>
            </w:pPr>
            <w:r w:rsidRPr="3FFF92CF">
              <w:rPr>
                <w:color w:val="000000" w:themeColor="text1"/>
                <w:sz w:val="18"/>
                <w:szCs w:val="18"/>
              </w:rPr>
              <w:t>2021</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40C8F780" w14:textId="77777777" w:rsidR="00721E68" w:rsidRDefault="00721E68">
            <w:pPr>
              <w:pStyle w:val="NormalWeb"/>
              <w:spacing w:before="0" w:beforeAutospacing="0" w:after="0" w:afterAutospacing="0"/>
              <w:jc w:val="both"/>
            </w:pPr>
            <w:r w:rsidRPr="3FFF92CF">
              <w:rPr>
                <w:color w:val="000000" w:themeColor="text1"/>
                <w:sz w:val="18"/>
                <w:szCs w:val="18"/>
              </w:rPr>
              <w:t>residential or nonresidential</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8CBC702" w14:textId="77777777" w:rsidR="00721E68" w:rsidRDefault="00721E68">
            <w:pPr>
              <w:pStyle w:val="NormalWeb"/>
              <w:spacing w:before="0" w:beforeAutospacing="0" w:after="0" w:afterAutospacing="0"/>
              <w:jc w:val="both"/>
            </w:pPr>
            <w:r w:rsidRPr="3FFF92CF">
              <w:rPr>
                <w:color w:val="000000" w:themeColor="text1"/>
                <w:sz w:val="18"/>
                <w:szCs w:val="18"/>
              </w:rPr>
              <w:t>Congo, Nigeria</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C9E8BF1" w14:textId="77777777" w:rsidR="00721E68" w:rsidRDefault="00721E68">
            <w:pPr>
              <w:pStyle w:val="NormalWeb"/>
              <w:spacing w:before="0" w:beforeAutospacing="0" w:after="0" w:afterAutospacing="0"/>
              <w:rPr>
                <w:rFonts w:ascii="Helvetica" w:hAnsi="Helvetica"/>
                <w:sz w:val="18"/>
                <w:szCs w:val="18"/>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96B6BE7" w14:textId="77777777" w:rsidR="00721E68" w:rsidRDefault="00721E68">
            <w:pPr>
              <w:pStyle w:val="NormalWeb"/>
              <w:spacing w:before="0" w:beforeAutospacing="0" w:after="0" w:afterAutospacing="0"/>
              <w:rPr>
                <w:rFonts w:ascii="Helvetica" w:hAnsi="Helvetica"/>
                <w:sz w:val="18"/>
                <w:szCs w:val="18"/>
              </w:rPr>
            </w:pP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9173E1C" w14:textId="77777777" w:rsidR="00721E68" w:rsidRDefault="00721E68">
            <w:pPr>
              <w:pStyle w:val="NormalWeb"/>
              <w:spacing w:before="0" w:beforeAutospacing="0" w:after="0" w:afterAutospacing="0"/>
              <w:rPr>
                <w:rFonts w:ascii="Helvetica" w:hAnsi="Helvetica"/>
                <w:sz w:val="18"/>
                <w:szCs w:val="18"/>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BB66CB3" w14:textId="77777777" w:rsidR="00721E68" w:rsidRDefault="00721E68">
            <w:pPr>
              <w:pStyle w:val="NormalWeb"/>
              <w:spacing w:before="0" w:beforeAutospacing="0" w:after="0" w:afterAutospacing="0"/>
              <w:rPr>
                <w:rFonts w:ascii="Helvetica" w:hAnsi="Helvetica"/>
                <w:sz w:val="18"/>
                <w:szCs w:val="18"/>
              </w:rPr>
            </w:pP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074CF2B" w14:textId="77777777" w:rsidR="00721E68" w:rsidRDefault="00721E68">
            <w:pPr>
              <w:pStyle w:val="NormalWeb"/>
              <w:spacing w:before="0" w:beforeAutospacing="0" w:after="0" w:afterAutospacing="0"/>
              <w:jc w:val="both"/>
            </w:pPr>
            <w:r w:rsidRPr="3FFF92CF">
              <w:rPr>
                <w:color w:val="000000" w:themeColor="text1"/>
                <w:sz w:val="18"/>
                <w:szCs w:val="18"/>
              </w:rPr>
              <w:t>Nigeria</w:t>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C3C6AAD" w14:textId="77777777" w:rsidR="00721E68" w:rsidRDefault="00721E68">
            <w:pPr>
              <w:pStyle w:val="NormalWeb"/>
              <w:spacing w:before="0" w:beforeAutospacing="0" w:after="0" w:afterAutospacing="0"/>
              <w:jc w:val="both"/>
            </w:pPr>
            <w:r w:rsidRPr="3FFF92CF">
              <w:rPr>
                <w:color w:val="000000" w:themeColor="text1"/>
                <w:sz w:val="18"/>
                <w:szCs w:val="18"/>
              </w:rPr>
              <w:t>93%</w:t>
            </w:r>
          </w:p>
        </w:tc>
      </w:tr>
      <w:tr w:rsidR="00721E68" w14:paraId="660E0DFB"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6A1DC263" w14:textId="77777777" w:rsidR="00721E68" w:rsidRDefault="00721E68">
            <w:pPr>
              <w:pStyle w:val="NormalWeb"/>
              <w:spacing w:before="0" w:beforeAutospacing="0" w:after="0" w:afterAutospacing="0"/>
              <w:jc w:val="both"/>
            </w:pPr>
            <w:r w:rsidRPr="3FFF92CF">
              <w:rPr>
                <w:color w:val="000000" w:themeColor="text1"/>
                <w:sz w:val="18"/>
                <w:szCs w:val="18"/>
              </w:rPr>
              <w:t>Reda &amp; Kedzierski, 2020(Reda &amp; Kedzierski, 2020)</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2B72E61"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WorldView-2 and Pléiades</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87AED9F" w14:textId="77777777" w:rsidR="00721E68" w:rsidRDefault="00721E68">
            <w:pPr>
              <w:pStyle w:val="NormalWeb"/>
              <w:spacing w:before="0" w:beforeAutospacing="0" w:after="0" w:afterAutospacing="0"/>
              <w:jc w:val="both"/>
            </w:pPr>
            <w:r w:rsidRPr="3FFF92CF">
              <w:rPr>
                <w:color w:val="000000" w:themeColor="text1"/>
                <w:sz w:val="18"/>
                <w:szCs w:val="18"/>
              </w:rPr>
              <w:t>2020</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EFAB0F2"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shopping center, block of flats, church, terraced houses, single-family house and garage</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26318FE" w14:textId="77777777" w:rsidR="00721E68" w:rsidRDefault="00721E68">
            <w:pPr>
              <w:pStyle w:val="NormalWeb"/>
              <w:spacing w:before="0" w:beforeAutospacing="0" w:after="0" w:afterAutospacing="0"/>
              <w:jc w:val="both"/>
              <w:rPr>
                <w:color w:val="000000" w:themeColor="text1"/>
                <w:sz w:val="18"/>
                <w:szCs w:val="18"/>
              </w:rPr>
            </w:pPr>
            <w:r w:rsidRPr="3FFF92CF">
              <w:rPr>
                <w:color w:val="000000" w:themeColor="text1"/>
                <w:sz w:val="18"/>
                <w:szCs w:val="18"/>
              </w:rPr>
              <w:t>western part of Warsaw(Poland)</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EC2A363" w14:textId="77777777" w:rsidR="00721E68" w:rsidRDefault="00721E68">
            <w:pPr>
              <w:pStyle w:val="NormalWeb"/>
              <w:spacing w:before="0" w:beforeAutospacing="0" w:after="0" w:afterAutospacing="0"/>
              <w:jc w:val="both"/>
            </w:pPr>
            <w:r w:rsidRPr="3FFF92CF">
              <w:rPr>
                <w:color w:val="000000" w:themeColor="text1"/>
                <w:sz w:val="18"/>
                <w:szCs w:val="18"/>
              </w:rPr>
              <w:t>RGB</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C02E203" w14:textId="77777777" w:rsidR="00721E68" w:rsidRDefault="00721E68">
            <w:pPr>
              <w:pStyle w:val="NormalWeb"/>
              <w:spacing w:before="0" w:beforeAutospacing="0" w:after="0" w:afterAutospacing="0"/>
              <w:jc w:val="both"/>
            </w:pPr>
            <w:r w:rsidRPr="3FFF92CF">
              <w:rPr>
                <w:color w:val="000000" w:themeColor="text1"/>
                <w:sz w:val="18"/>
                <w:szCs w:val="18"/>
              </w:rPr>
              <w:t>512 × 512</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5A546CA" w14:textId="77777777" w:rsidR="00721E68" w:rsidRDefault="00721E68">
            <w:pPr>
              <w:pStyle w:val="NormalWeb"/>
              <w:spacing w:before="0" w:beforeAutospacing="0" w:after="0" w:afterAutospacing="0"/>
              <w:jc w:val="both"/>
            </w:pPr>
            <w:r w:rsidRPr="3FFF92CF">
              <w:rPr>
                <w:color w:val="000000" w:themeColor="text1"/>
                <w:sz w:val="18"/>
                <w:szCs w:val="18"/>
              </w:rPr>
              <w:t>0.5m</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099619D" w14:textId="77777777" w:rsidR="00721E68" w:rsidRDefault="00721E68">
            <w:pPr>
              <w:pStyle w:val="NormalWeb"/>
              <w:spacing w:before="0" w:beforeAutospacing="0" w:after="0" w:afterAutospacing="0"/>
              <w:jc w:val="both"/>
            </w:pPr>
            <w:r w:rsidRPr="3FFF92CF">
              <w:rPr>
                <w:color w:val="000000" w:themeColor="text1"/>
                <w:sz w:val="18"/>
                <w:szCs w:val="18"/>
              </w:rPr>
              <w:t>0.13</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742A0A6" w14:textId="77777777" w:rsidR="00721E68" w:rsidRDefault="00721E68">
            <w:pPr>
              <w:pStyle w:val="NormalWeb"/>
              <w:spacing w:before="0" w:beforeAutospacing="0" w:after="0" w:afterAutospacing="0"/>
              <w:jc w:val="both"/>
            </w:pPr>
            <w:r w:rsidRPr="3FFF92CF">
              <w:rPr>
                <w:color w:val="000000" w:themeColor="text1"/>
                <w:sz w:val="18"/>
                <w:szCs w:val="18"/>
              </w:rPr>
              <w:t>Poland</w:t>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219C744" w14:textId="77777777" w:rsidR="00721E68" w:rsidRDefault="00721E68">
            <w:pPr>
              <w:pStyle w:val="NormalWeb"/>
              <w:spacing w:before="0" w:beforeAutospacing="0" w:after="0" w:afterAutospacing="0"/>
              <w:jc w:val="both"/>
            </w:pPr>
            <w:r w:rsidRPr="3FFF92CF">
              <w:rPr>
                <w:color w:val="000000" w:themeColor="text1"/>
                <w:sz w:val="18"/>
                <w:szCs w:val="18"/>
              </w:rPr>
              <w:t>93%</w:t>
            </w:r>
          </w:p>
        </w:tc>
      </w:tr>
      <w:tr w:rsidR="00721E68" w14:paraId="4CE32605" w14:textId="77777777" w:rsidTr="68F09FA5">
        <w:trPr>
          <w:trHeight w:val="300"/>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1F78E87B" w14:textId="77777777" w:rsidR="00721E68" w:rsidRDefault="00721E68">
            <w:pPr>
              <w:pStyle w:val="NormalWeb"/>
              <w:spacing w:before="0" w:beforeAutospacing="0" w:after="0" w:afterAutospacing="0"/>
              <w:jc w:val="both"/>
            </w:pPr>
            <w:r w:rsidRPr="3FFF92CF">
              <w:rPr>
                <w:color w:val="000000" w:themeColor="text1"/>
                <w:sz w:val="18"/>
                <w:szCs w:val="18"/>
              </w:rPr>
              <w:t>Kusz et al. (Kusz et al., 2021)</w:t>
            </w:r>
          </w:p>
        </w:tc>
        <w:tc>
          <w:tcPr>
            <w:tcW w:w="20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7C7B7339" w14:textId="77777777" w:rsidR="00721E68" w:rsidRDefault="00721E68">
            <w:pPr>
              <w:pStyle w:val="NormalWeb"/>
              <w:spacing w:before="0" w:beforeAutospacing="0" w:after="0" w:afterAutospacing="0"/>
              <w:jc w:val="both"/>
            </w:pPr>
            <w:r w:rsidRPr="3FFF92CF">
              <w:rPr>
                <w:color w:val="000000" w:themeColor="text1"/>
                <w:sz w:val="18"/>
                <w:szCs w:val="18"/>
              </w:rPr>
              <w:t>LIDAR</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70048EB" w14:textId="77777777" w:rsidR="00721E68" w:rsidRDefault="00721E68">
            <w:pPr>
              <w:pStyle w:val="NormalWeb"/>
              <w:spacing w:before="0" w:beforeAutospacing="0" w:after="0" w:afterAutospacing="0"/>
              <w:jc w:val="both"/>
            </w:pPr>
            <w:r w:rsidRPr="3FFF92CF">
              <w:rPr>
                <w:color w:val="000000" w:themeColor="text1"/>
                <w:sz w:val="18"/>
                <w:szCs w:val="18"/>
              </w:rPr>
              <w:t>2021</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50FA38E9" w14:textId="77777777" w:rsidR="00721E68" w:rsidRDefault="00721E68">
            <w:pPr>
              <w:pStyle w:val="NormalWeb"/>
              <w:spacing w:before="0" w:beforeAutospacing="0" w:after="0" w:afterAutospacing="0"/>
              <w:jc w:val="both"/>
            </w:pPr>
            <w:r w:rsidRPr="3FFF92CF">
              <w:rPr>
                <w:color w:val="000000" w:themeColor="text1"/>
                <w:sz w:val="18"/>
                <w:szCs w:val="18"/>
              </w:rPr>
              <w:t>Non-residential, residential</w:t>
            </w:r>
          </w:p>
        </w:tc>
        <w:tc>
          <w:tcPr>
            <w:tcW w:w="20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A661ECF" w14:textId="77777777" w:rsidR="00721E68" w:rsidRDefault="00721E68">
            <w:pPr>
              <w:pStyle w:val="NormalWeb"/>
              <w:spacing w:before="0" w:beforeAutospacing="0" w:after="0" w:afterAutospacing="0"/>
              <w:jc w:val="both"/>
            </w:pPr>
            <w:r w:rsidRPr="3FFF92CF">
              <w:rPr>
                <w:color w:val="000000" w:themeColor="text1"/>
                <w:sz w:val="18"/>
                <w:szCs w:val="18"/>
              </w:rPr>
              <w:t>Hamilton County, Indiana</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AB8AEB6" w14:textId="77777777" w:rsidR="00721E68" w:rsidRDefault="00721E68">
            <w:pPr>
              <w:pStyle w:val="NormalWeb"/>
              <w:spacing w:before="0" w:beforeAutospacing="0" w:after="0" w:afterAutospacing="0"/>
              <w:jc w:val="both"/>
            </w:pPr>
            <w:r w:rsidRPr="3FFF92CF">
              <w:rPr>
                <w:color w:val="000000" w:themeColor="text1"/>
                <w:sz w:val="18"/>
                <w:szCs w:val="18"/>
              </w:rPr>
              <w:t>RGB</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A1348D9" w14:textId="77777777" w:rsidR="00721E68" w:rsidRDefault="00721E68">
            <w:pPr>
              <w:pStyle w:val="NormalWeb"/>
              <w:spacing w:before="0" w:beforeAutospacing="0" w:after="0" w:afterAutospacing="0"/>
              <w:jc w:val="both"/>
            </w:pPr>
            <w:r w:rsidRPr="3FFF92CF">
              <w:rPr>
                <w:color w:val="000000" w:themeColor="text1"/>
                <w:sz w:val="18"/>
                <w:szCs w:val="18"/>
              </w:rPr>
              <w:t>256x256</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20DE604F" w14:textId="77777777" w:rsidR="00721E68" w:rsidRDefault="00721E68">
            <w:pPr>
              <w:pStyle w:val="NormalWeb"/>
              <w:spacing w:before="0" w:beforeAutospacing="0" w:after="0" w:afterAutospacing="0"/>
              <w:rPr>
                <w:rFonts w:ascii="Helvetica" w:hAnsi="Helvetica"/>
                <w:sz w:val="18"/>
                <w:szCs w:val="18"/>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0E218860" w14:textId="77777777" w:rsidR="00721E68" w:rsidRDefault="00721E68">
            <w:pPr>
              <w:pStyle w:val="NormalWeb"/>
              <w:spacing w:before="0" w:beforeAutospacing="0" w:after="0" w:afterAutospacing="0"/>
              <w:jc w:val="both"/>
            </w:pPr>
            <w:r w:rsidRPr="3FFF92CF">
              <w:rPr>
                <w:color w:val="000000" w:themeColor="text1"/>
                <w:sz w:val="18"/>
                <w:szCs w:val="18"/>
              </w:rPr>
              <w:t>6.12</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37797DE7" w14:textId="77777777" w:rsidR="00721E68" w:rsidRDefault="00721E68">
            <w:pPr>
              <w:pStyle w:val="NormalWeb"/>
              <w:spacing w:before="0" w:beforeAutospacing="0" w:after="0" w:afterAutospacing="0"/>
              <w:jc w:val="both"/>
            </w:pPr>
            <w:r w:rsidRPr="3FFF92CF">
              <w:rPr>
                <w:color w:val="000000" w:themeColor="text1"/>
                <w:sz w:val="18"/>
                <w:szCs w:val="18"/>
              </w:rPr>
              <w:t>United Sates</w:t>
            </w:r>
          </w:p>
        </w:tc>
        <w:tc>
          <w:tcPr>
            <w:tcW w:w="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hideMark/>
          </w:tcPr>
          <w:p w14:paraId="4ADFD525" w14:textId="77777777" w:rsidR="00721E68" w:rsidRDefault="00721E68">
            <w:pPr>
              <w:pStyle w:val="NormalWeb"/>
              <w:spacing w:before="0" w:beforeAutospacing="0" w:after="0" w:afterAutospacing="0"/>
              <w:rPr>
                <w:rFonts w:ascii="Helvetica" w:hAnsi="Helvetica"/>
                <w:sz w:val="18"/>
                <w:szCs w:val="18"/>
              </w:rPr>
            </w:pPr>
          </w:p>
        </w:tc>
      </w:tr>
    </w:tbl>
    <w:p w14:paraId="4F22B98B" w14:textId="2074ECE9" w:rsidR="00C50F24" w:rsidRDefault="00C50F24" w:rsidP="68F09FA5">
      <w:pPr>
        <w:sectPr w:rsidR="00C50F24" w:rsidSect="00D45AD8">
          <w:headerReference w:type="default" r:id="rId15"/>
          <w:footerReference w:type="default" r:id="rId16"/>
          <w:pgSz w:w="15840" w:h="12226" w:orient="landscape"/>
          <w:pgMar w:top="1440" w:right="1440" w:bottom="1440" w:left="1440" w:header="720" w:footer="720" w:gutter="0"/>
          <w:cols w:space="720"/>
          <w:docGrid w:linePitch="360"/>
        </w:sectPr>
      </w:pPr>
    </w:p>
    <w:p w14:paraId="744653AC" w14:textId="2B927475" w:rsidR="22F00F1F" w:rsidRDefault="22F00F1F" w:rsidP="68F09FA5">
      <w:pPr>
        <w:pStyle w:val="paragraph"/>
        <w:spacing w:before="0" w:beforeAutospacing="0" w:after="0" w:afterAutospacing="0"/>
        <w:jc w:val="both"/>
        <w:rPr>
          <w:rStyle w:val="normaltextrun"/>
          <w:b/>
          <w:bCs/>
          <w:sz w:val="28"/>
          <w:szCs w:val="28"/>
        </w:rPr>
      </w:pPr>
    </w:p>
    <w:p w14:paraId="693BA220" w14:textId="594C4FA1" w:rsidR="6F63E4C0" w:rsidRDefault="6F63E4C0" w:rsidP="22F00F1F">
      <w:pPr>
        <w:pStyle w:val="paragraph"/>
        <w:spacing w:before="0" w:beforeAutospacing="0" w:after="0" w:afterAutospacing="0"/>
        <w:jc w:val="both"/>
        <w:rPr>
          <w:color w:val="000000" w:themeColor="text1"/>
        </w:rPr>
      </w:pPr>
      <w:r>
        <w:rPr>
          <w:noProof/>
        </w:rPr>
        <w:drawing>
          <wp:inline distT="0" distB="0" distL="0" distR="0" wp14:anchorId="5B7424CA" wp14:editId="5A58B238">
            <wp:extent cx="3444875" cy="3444875"/>
            <wp:effectExtent l="0" t="0" r="0" b="0"/>
            <wp:docPr id="189354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4875" cy="3444875"/>
                    </a:xfrm>
                    <a:prstGeom prst="rect">
                      <a:avLst/>
                    </a:prstGeom>
                  </pic:spPr>
                </pic:pic>
              </a:graphicData>
            </a:graphic>
          </wp:inline>
        </w:drawing>
      </w:r>
    </w:p>
    <w:p w14:paraId="717FB07C" w14:textId="77777777" w:rsidR="6F63E4C0" w:rsidRDefault="6F63E4C0" w:rsidP="22F00F1F">
      <w:pPr>
        <w:rPr>
          <w:noProof/>
          <w:color w:val="000000" w:themeColor="text1"/>
        </w:rPr>
      </w:pPr>
      <w:r w:rsidRPr="22F00F1F">
        <w:rPr>
          <w:b/>
          <w:bCs/>
          <w:noProof/>
          <w:color w:val="000000" w:themeColor="text1"/>
        </w:rPr>
        <w:t xml:space="preserve">Figure 1: </w:t>
      </w:r>
      <w:commentRangeStart w:id="27"/>
      <w:r w:rsidRPr="22F00F1F">
        <w:rPr>
          <w:b/>
          <w:bCs/>
          <w:noProof/>
          <w:color w:val="000000" w:themeColor="text1"/>
        </w:rPr>
        <w:t>Building</w:t>
      </w:r>
      <w:commentRangeEnd w:id="27"/>
      <w:r w:rsidR="00312AB7">
        <w:rPr>
          <w:rStyle w:val="CommentReference"/>
        </w:rPr>
        <w:commentReference w:id="27"/>
      </w:r>
      <w:r w:rsidRPr="22F00F1F">
        <w:rPr>
          <w:b/>
          <w:bCs/>
          <w:noProof/>
          <w:color w:val="000000" w:themeColor="text1"/>
        </w:rPr>
        <w:t xml:space="preserve"> Classification </w:t>
      </w:r>
      <w:commentRangeStart w:id="28"/>
      <w:r w:rsidRPr="22F00F1F">
        <w:rPr>
          <w:b/>
          <w:bCs/>
          <w:noProof/>
          <w:color w:val="000000" w:themeColor="text1"/>
        </w:rPr>
        <w:t>Architecture</w:t>
      </w:r>
      <w:commentRangeEnd w:id="28"/>
      <w:r w:rsidR="005D19CF">
        <w:rPr>
          <w:rStyle w:val="CommentReference"/>
        </w:rPr>
        <w:commentReference w:id="28"/>
      </w:r>
      <w:r w:rsidRPr="22F00F1F">
        <w:rPr>
          <w:noProof/>
          <w:color w:val="000000" w:themeColor="text1"/>
        </w:rPr>
        <w:t> </w:t>
      </w:r>
    </w:p>
    <w:p w14:paraId="205111BA" w14:textId="4A016F2A" w:rsidR="6F63E4C0" w:rsidRDefault="6F63E4C0" w:rsidP="22F00F1F">
      <w:pPr>
        <w:pStyle w:val="paragraph"/>
        <w:spacing w:before="0" w:beforeAutospacing="0" w:after="0" w:afterAutospacing="0"/>
        <w:jc w:val="both"/>
        <w:rPr>
          <w:i/>
          <w:color w:val="000000" w:themeColor="text1"/>
        </w:rPr>
      </w:pPr>
      <w:r w:rsidRPr="22F00F1F">
        <w:rPr>
          <w:i/>
          <w:iCs/>
          <w:noProof/>
          <w:color w:val="000000" w:themeColor="text1"/>
        </w:rPr>
        <w:t>(</w:t>
      </w:r>
      <w:r w:rsidR="07E982BA" w:rsidRPr="50D869DC">
        <w:rPr>
          <w:i/>
          <w:iCs/>
          <w:noProof/>
          <w:color w:val="000000" w:themeColor="text1"/>
        </w:rPr>
        <w:t>T</w:t>
      </w:r>
      <w:r w:rsidR="07C58A15" w:rsidRPr="50D869DC">
        <w:rPr>
          <w:i/>
          <w:iCs/>
          <w:noProof/>
          <w:color w:val="000000" w:themeColor="text1"/>
        </w:rPr>
        <w:t>he</w:t>
      </w:r>
      <w:r w:rsidRPr="22F00F1F">
        <w:rPr>
          <w:i/>
          <w:iCs/>
          <w:noProof/>
          <w:color w:val="000000" w:themeColor="text1"/>
        </w:rPr>
        <w:t xml:space="preserve"> architecture and components of </w:t>
      </w:r>
      <w:r w:rsidR="045A516C" w:rsidRPr="50D869DC">
        <w:rPr>
          <w:i/>
          <w:iCs/>
          <w:noProof/>
          <w:color w:val="000000" w:themeColor="text1"/>
        </w:rPr>
        <w:t>our</w:t>
      </w:r>
      <w:r w:rsidRPr="22F00F1F">
        <w:rPr>
          <w:i/>
          <w:iCs/>
          <w:noProof/>
          <w:color w:val="000000" w:themeColor="text1"/>
        </w:rPr>
        <w:t xml:space="preserve"> building classification system, including key modules such as DenseNet201, Feature Extraction, Dataset, and Training.)</w:t>
      </w:r>
    </w:p>
    <w:p w14:paraId="3252C531" w14:textId="120AF150" w:rsidR="22F00F1F" w:rsidRDefault="22F00F1F" w:rsidP="22F00F1F">
      <w:pPr>
        <w:pStyle w:val="paragraph"/>
        <w:spacing w:before="0" w:beforeAutospacing="0" w:after="0" w:afterAutospacing="0"/>
        <w:jc w:val="both"/>
        <w:rPr>
          <w:rStyle w:val="normaltextrun"/>
          <w:b/>
          <w:bCs/>
          <w:sz w:val="28"/>
          <w:szCs w:val="28"/>
        </w:rPr>
      </w:pPr>
    </w:p>
    <w:p w14:paraId="5A21ED5B" w14:textId="414BEF9D" w:rsidR="2DC269FC" w:rsidRDefault="00C34276" w:rsidP="641051C0">
      <w:pPr>
        <w:pStyle w:val="paragraph"/>
        <w:spacing w:before="0" w:beforeAutospacing="0" w:after="0" w:afterAutospacing="0"/>
        <w:jc w:val="both"/>
        <w:rPr>
          <w:rStyle w:val="eop"/>
          <w:b/>
          <w:bCs/>
          <w:sz w:val="28"/>
          <w:szCs w:val="28"/>
        </w:rPr>
      </w:pPr>
      <w:r>
        <w:rPr>
          <w:rStyle w:val="normaltextrun"/>
          <w:b/>
          <w:bCs/>
          <w:sz w:val="28"/>
          <w:szCs w:val="28"/>
        </w:rPr>
        <w:t>3</w:t>
      </w:r>
      <w:r w:rsidR="00314B50" w:rsidRPr="00D45AD8">
        <w:rPr>
          <w:rStyle w:val="normaltextrun"/>
          <w:b/>
          <w:bCs/>
          <w:sz w:val="28"/>
          <w:szCs w:val="28"/>
        </w:rPr>
        <w:t>. Methodology</w:t>
      </w:r>
      <w:r w:rsidR="00314B50" w:rsidRPr="00D45AD8">
        <w:rPr>
          <w:rStyle w:val="eop"/>
          <w:b/>
          <w:bCs/>
          <w:sz w:val="28"/>
          <w:szCs w:val="28"/>
        </w:rPr>
        <w:t> </w:t>
      </w:r>
    </w:p>
    <w:p w14:paraId="1D06A7E5" w14:textId="04F9B94B" w:rsidR="641051C0" w:rsidRDefault="641051C0" w:rsidP="4DD7F58A">
      <w:pPr>
        <w:pStyle w:val="paragraph"/>
        <w:spacing w:before="0" w:beforeAutospacing="0" w:after="0" w:afterAutospacing="0"/>
        <w:jc w:val="both"/>
        <w:rPr>
          <w:rStyle w:val="eop"/>
          <w:b/>
          <w:bCs/>
          <w:sz w:val="28"/>
          <w:szCs w:val="28"/>
        </w:rPr>
      </w:pPr>
    </w:p>
    <w:p w14:paraId="7EBFBB10" w14:textId="4F3C20BA" w:rsidR="641051C0" w:rsidRDefault="0E0B88B5" w:rsidP="68F09FA5">
      <w:pPr>
        <w:pStyle w:val="paragraph"/>
        <w:spacing w:before="0" w:beforeAutospacing="0" w:after="0" w:afterAutospacing="0"/>
        <w:ind w:firstLine="720"/>
        <w:jc w:val="both"/>
      </w:pPr>
      <w:r>
        <w:t>This study presents a two-part methodology. First, we propose a newly collected dataset of building images sourced from satellite imagery, covering diverse geographic locations across the United States. The dataset includes seven distinct building classes to facilitate robust classification. Second, we develop and evaluate a deep learning model for classifying these building types, leveraging state-of-the-art architectures to achieve high accuracy.</w:t>
      </w:r>
    </w:p>
    <w:p w14:paraId="6F20768B" w14:textId="1B6CA13C" w:rsidR="00485303" w:rsidRPr="00594BA2" w:rsidRDefault="00485303" w:rsidP="6E6E79DF">
      <w:pPr>
        <w:pStyle w:val="paragraph"/>
        <w:spacing w:before="0" w:beforeAutospacing="0" w:after="0" w:afterAutospacing="0"/>
        <w:jc w:val="both"/>
      </w:pPr>
    </w:p>
    <w:p w14:paraId="7B13FF40" w14:textId="1C2015C2" w:rsidR="00485303" w:rsidRPr="00594BA2" w:rsidRDefault="7DFFDCF3" w:rsidP="68F09FA5">
      <w:pPr>
        <w:pStyle w:val="paragraph"/>
        <w:spacing w:before="0" w:beforeAutospacing="0" w:after="0" w:afterAutospacing="0"/>
        <w:jc w:val="both"/>
      </w:pPr>
      <w:r>
        <w:t>3.</w:t>
      </w:r>
      <w:r w:rsidR="00666AF6">
        <w:t>1.</w:t>
      </w:r>
      <w:r>
        <w:t>1 Dataset</w:t>
      </w:r>
    </w:p>
    <w:p w14:paraId="1EED5FA5" w14:textId="1CA7274E" w:rsidR="00485303" w:rsidRPr="00594BA2" w:rsidRDefault="00485303" w:rsidP="4DD7F58A">
      <w:pPr>
        <w:pStyle w:val="paragraph"/>
        <w:spacing w:before="0" w:beforeAutospacing="0" w:after="0" w:afterAutospacing="0"/>
        <w:jc w:val="both"/>
      </w:pPr>
    </w:p>
    <w:p w14:paraId="72CFC760" w14:textId="65FE3C2C" w:rsidR="00485303" w:rsidRPr="00594BA2" w:rsidRDefault="3C385C10" w:rsidP="68F09FA5">
      <w:pPr>
        <w:ind w:firstLine="720"/>
        <w:jc w:val="both"/>
      </w:pPr>
      <w:r>
        <w:t xml:space="preserve">To collect building images from various locations across the United States, we utilized Google Earth as our primary satellite image source. While other widely used sources such as Sentinel-2 (Sentinel-2 - Missions - Sentinel Online, n.d.), GaoFen-2 (“Gaofen-2 Satellite Sensor | Satellite Imaging Corp,” n.d.), and Landsat-8 (“Landsat 8 | U.S. Geological Survey,” n.d.) offer satellite imagery, Google Earth was preferred due to its extensive global coverage, user-friendly interface, high-resolution imagery, cost-effectiveness, and availability of historical images. Although OpenStreetMap (OSM) provides valuable geospatial data, including building footprints and metadata, it primarily consists of vector-based information rather than high-resolution satellite imagery, making it unsuitable for our objective of extracting visually detailed building images. Additionally, OSM data varies in accuracy and completeness across different regions, with some </w:t>
      </w:r>
      <w:r>
        <w:lastRenderedPageBreak/>
        <w:t>areas lacking detailed building representations. Given these limitations, we opted for Google Earth to ensure consistency and high-quality image acquisition across all locations.</w:t>
      </w:r>
    </w:p>
    <w:p w14:paraId="7E660933" w14:textId="7FDCB2C8" w:rsidR="00485303" w:rsidRPr="00594BA2" w:rsidRDefault="3C385C10" w:rsidP="68F09FA5">
      <w:pPr>
        <w:spacing w:before="240" w:after="240"/>
        <w:ind w:firstLine="720"/>
        <w:jc w:val="both"/>
      </w:pPr>
      <w:r>
        <w:t xml:space="preserve">For downloading images, we employed the segment-geospatial Python package (samgeo), developed by Wu and Osco </w:t>
      </w:r>
      <w:r>
        <w:fldChar w:fldCharType="begin"/>
      </w:r>
      <w:r>
        <w:instrText xml:space="preserve"> ADDIN ZOTERO_ITEM CSL_CITATION {"citationID":"eKcBjCVg","properties":{"formattedCitation":"(Q. Wu &amp; Osco, 2023)","plainCitation":"(Q. Wu &amp; Osco, 2023)","noteIndex":0},"citationItems":[{"id":42,"uris":["http://zotero.org/groups/5416662/items/A9SLJYLI"],"itemData":{"id":42,"type":"article-journal","container-title":"Journal of Open Source Software","DOI":"10.21105/joss.05663","ISSN":"2475-9066","issue":"89","journalAbbreviation":"JOSS","license":"http://creativecommons.org/licenses/by/4.0/","page":"5663","source":"DOI.org (Crossref)","title":"samgeo: A Python package for segmenting geospatial datawith the Segment Anything Model (SAM)","title-short":"samgeo","URL":"https://joss.theoj.org/papers/10.21105/joss.05663","volume":"8","author":[{"family":"Wu","given":"Qiusheng"},{"family":"Osco","given":"Lucas Prado"}],"accessed":{"date-parts":[["2024",5,6]]},"issued":{"date-parts":[["2023",9,12]]}}}],"schema":"https://github.com/citation-style-language/schema/raw/master/csl-citation.json"} </w:instrText>
      </w:r>
      <w:r>
        <w:fldChar w:fldCharType="separate"/>
      </w:r>
      <w:r w:rsidR="00ED71FE" w:rsidRPr="68F09FA5">
        <w:rPr>
          <w:noProof/>
        </w:rPr>
        <w:t>(Q. Wu &amp; Osco, 2023)</w:t>
      </w:r>
      <w:r>
        <w:fldChar w:fldCharType="end"/>
      </w:r>
      <w:r>
        <w:t xml:space="preserve">. This package enables efficient extraction of high-resolution images by converting Tile Map Service (TMS) tiles into GeoTIFF format. Using the </w:t>
      </w:r>
      <w:commentRangeStart w:id="29"/>
      <w:r w:rsidRPr="68F09FA5">
        <w:rPr>
          <w:rFonts w:ascii="Consolas" w:eastAsia="Consolas" w:hAnsi="Consolas" w:cs="Consolas"/>
        </w:rPr>
        <w:t>tms_to_geotiff</w:t>
      </w:r>
      <w:r>
        <w:t xml:space="preserve"> </w:t>
      </w:r>
      <w:commentRangeEnd w:id="29"/>
      <w:r w:rsidR="00C0534D">
        <w:rPr>
          <w:rStyle w:val="CommentReference"/>
        </w:rPr>
        <w:commentReference w:id="29"/>
      </w:r>
      <w:r>
        <w:t>function, we specified bounding box coordinates and zoom levels to retrieve detailed satellite images of urban and suburban areas. This approach ensured that our dataset captured a diverse range of building types across different geographic and environmental settings, facilitating a comprehensive classification task.</w:t>
      </w:r>
    </w:p>
    <w:p w14:paraId="093707DB" w14:textId="300E73D1" w:rsidR="00594390" w:rsidRPr="00594BA2" w:rsidRDefault="00C96950" w:rsidP="68F09FA5">
      <w:pPr>
        <w:pStyle w:val="NormalWeb"/>
        <w:ind w:firstLine="720"/>
        <w:jc w:val="both"/>
        <w:rPr>
          <w:color w:val="000000"/>
        </w:rPr>
      </w:pPr>
      <w:r w:rsidRPr="68F09FA5">
        <w:rPr>
          <w:color w:val="000000" w:themeColor="text1"/>
        </w:rPr>
        <w:t>We acquired 512×</w:t>
      </w:r>
      <w:r w:rsidR="0037695C" w:rsidRPr="68F09FA5">
        <w:rPr>
          <w:color w:val="000000" w:themeColor="text1"/>
        </w:rPr>
        <w:t>512-pixel</w:t>
      </w:r>
      <w:r w:rsidRPr="68F09FA5">
        <w:rPr>
          <w:color w:val="000000" w:themeColor="text1"/>
        </w:rPr>
        <w:t xml:space="preserve"> images at approximately 0.15 m/pixel resolution, ensuring that subtle details such as rooftops, building footprints, and adjacent land use patterns were preserved. This level of detail is crucial because it allows the model to pick up on fine-grained visual cues that often differentiate one building class from another. Figure </w:t>
      </w:r>
      <w:r w:rsidR="322FB401" w:rsidRPr="68F09FA5">
        <w:rPr>
          <w:color w:val="000000" w:themeColor="text1"/>
        </w:rPr>
        <w:t>2</w:t>
      </w:r>
      <w:r w:rsidRPr="68F09FA5">
        <w:rPr>
          <w:color w:val="000000" w:themeColor="text1"/>
        </w:rPr>
        <w:t xml:space="preserve"> provides a bar chart illustrating the total number of images collected for each building category, and Table </w:t>
      </w:r>
      <w:r w:rsidR="000F1627" w:rsidRPr="68F09FA5">
        <w:rPr>
          <w:color w:val="000000" w:themeColor="text1"/>
        </w:rPr>
        <w:t>2</w:t>
      </w:r>
      <w:r w:rsidRPr="68F09FA5">
        <w:rPr>
          <w:color w:val="000000" w:themeColor="text1"/>
        </w:rPr>
        <w:t xml:space="preserve"> (presented below) offers a comprehensive breakdown of the number of images collected per building class and per state, confirming our dataset’s broad thematic and spatial coverage.</w:t>
      </w:r>
    </w:p>
    <w:p w14:paraId="451C0AB1" w14:textId="23758719" w:rsidR="00594390" w:rsidRPr="00594BA2" w:rsidRDefault="009073FA" w:rsidP="00D45AD8">
      <w:pPr>
        <w:pStyle w:val="NormalWeb"/>
        <w:jc w:val="both"/>
      </w:pPr>
      <w:r>
        <w:rPr>
          <w:noProof/>
        </w:rPr>
        <w:drawing>
          <wp:inline distT="0" distB="0" distL="0" distR="0" wp14:anchorId="35CD7F2F" wp14:editId="050A19D5">
            <wp:extent cx="5943600" cy="3714750"/>
            <wp:effectExtent l="0" t="0" r="0" b="6350"/>
            <wp:docPr id="2127193812"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B7A740" w14:textId="7DCD9AED" w:rsidR="008B5BC0" w:rsidRDefault="008B5BC0" w:rsidP="008B5BC0">
      <w:pPr>
        <w:pStyle w:val="NormalWeb"/>
        <w:rPr>
          <w:rStyle w:val="Emphasis"/>
          <w:color w:val="000000"/>
        </w:rPr>
      </w:pPr>
      <w:commentRangeStart w:id="30"/>
      <w:r w:rsidRPr="00594BA2">
        <w:rPr>
          <w:rStyle w:val="Strong"/>
          <w:color w:val="000000"/>
        </w:rPr>
        <w:t>Figure</w:t>
      </w:r>
      <w:commentRangeEnd w:id="30"/>
      <w:r w:rsidR="006468E4">
        <w:rPr>
          <w:rStyle w:val="CommentReference"/>
        </w:rPr>
        <w:commentReference w:id="30"/>
      </w:r>
      <w:r w:rsidRPr="00594BA2">
        <w:rPr>
          <w:rStyle w:val="Strong"/>
          <w:color w:val="000000"/>
        </w:rPr>
        <w:t xml:space="preserve"> </w:t>
      </w:r>
      <w:r w:rsidR="005F70AE">
        <w:rPr>
          <w:rStyle w:val="Strong"/>
          <w:color w:val="000000"/>
        </w:rPr>
        <w:t>2</w:t>
      </w:r>
      <w:r w:rsidRPr="00594BA2">
        <w:rPr>
          <w:rStyle w:val="Strong"/>
          <w:color w:val="000000"/>
        </w:rPr>
        <w:t xml:space="preserve">: Total </w:t>
      </w:r>
      <w:commentRangeStart w:id="31"/>
      <w:r w:rsidRPr="00594BA2">
        <w:rPr>
          <w:rStyle w:val="Strong"/>
          <w:color w:val="000000"/>
        </w:rPr>
        <w:t>Counts per Building Category</w:t>
      </w:r>
      <w:commentRangeEnd w:id="31"/>
      <w:r w:rsidR="00FB692C">
        <w:rPr>
          <w:rStyle w:val="CommentReference"/>
        </w:rPr>
        <w:commentReference w:id="31"/>
      </w:r>
      <w:r w:rsidRPr="00594BA2">
        <w:rPr>
          <w:color w:val="000000"/>
        </w:rPr>
        <w:br/>
      </w:r>
      <w:r w:rsidRPr="00594BA2">
        <w:rPr>
          <w:rStyle w:val="Emphasis"/>
          <w:color w:val="000000"/>
        </w:rPr>
        <w:t>(A bar chart showing image counts for each building class, ensuring a strong representation of commercial, hospital, and other key categories.)</w:t>
      </w:r>
    </w:p>
    <w:p w14:paraId="63138458" w14:textId="11F6FE22" w:rsidR="00AC0410" w:rsidRDefault="00AC0410" w:rsidP="008B5BC0">
      <w:pPr>
        <w:pStyle w:val="NormalWeb"/>
        <w:rPr>
          <w:rStyle w:val="Emphasis"/>
          <w:color w:val="000000"/>
        </w:rPr>
      </w:pPr>
      <w:r w:rsidRPr="00594BA2">
        <w:rPr>
          <w:rStyle w:val="Strong"/>
          <w:color w:val="000000"/>
        </w:rPr>
        <w:lastRenderedPageBreak/>
        <w:t xml:space="preserve">Table </w:t>
      </w:r>
      <w:r>
        <w:rPr>
          <w:rStyle w:val="Strong"/>
          <w:color w:val="000000"/>
        </w:rPr>
        <w:t>2</w:t>
      </w:r>
      <w:r w:rsidRPr="00594BA2">
        <w:rPr>
          <w:rStyle w:val="Strong"/>
          <w:color w:val="000000"/>
        </w:rPr>
        <w:t>: Number of Images Collected per Building Class and State</w:t>
      </w:r>
      <w:r w:rsidRPr="00594BA2">
        <w:rPr>
          <w:color w:val="000000"/>
        </w:rPr>
        <w:br/>
      </w:r>
      <w:r w:rsidRPr="00594BA2">
        <w:rPr>
          <w:rStyle w:val="Emphasis"/>
          <w:color w:val="000000"/>
        </w:rPr>
        <w:t>(This table details the distribution of collected imagery across multiple U.S. states, indicating the geographic diversity and comprehensive coverage achieved.)</w:t>
      </w:r>
    </w:p>
    <w:tbl>
      <w:tblPr>
        <w:tblStyle w:val="TableGrid"/>
        <w:tblW w:w="0" w:type="auto"/>
        <w:tblLook w:val="04A0" w:firstRow="1" w:lastRow="0" w:firstColumn="1" w:lastColumn="0" w:noHBand="0" w:noVBand="1"/>
      </w:tblPr>
      <w:tblGrid>
        <w:gridCol w:w="957"/>
        <w:gridCol w:w="1483"/>
        <w:gridCol w:w="923"/>
        <w:gridCol w:w="913"/>
        <w:gridCol w:w="1244"/>
        <w:gridCol w:w="805"/>
        <w:gridCol w:w="1083"/>
        <w:gridCol w:w="918"/>
        <w:gridCol w:w="1024"/>
      </w:tblGrid>
      <w:tr w:rsidR="00031732" w:rsidRPr="00031732" w14:paraId="1CB6717D" w14:textId="77777777" w:rsidTr="00031732">
        <w:trPr>
          <w:trHeight w:val="165"/>
        </w:trPr>
        <w:tc>
          <w:tcPr>
            <w:tcW w:w="1000" w:type="dxa"/>
            <w:hideMark/>
          </w:tcPr>
          <w:p w14:paraId="39A8DBB2" w14:textId="77777777" w:rsidR="00031732" w:rsidRPr="00031732" w:rsidRDefault="00031732">
            <w:pPr>
              <w:pStyle w:val="NormalWeb"/>
              <w:spacing w:before="0" w:beforeAutospacing="0" w:after="0" w:afterAutospacing="0"/>
            </w:pPr>
            <w:r w:rsidRPr="00031732">
              <w:rPr>
                <w:b/>
                <w:bCs/>
                <w:color w:val="000000"/>
              </w:rPr>
              <w:t>State</w:t>
            </w:r>
          </w:p>
        </w:tc>
        <w:tc>
          <w:tcPr>
            <w:tcW w:w="1459" w:type="dxa"/>
            <w:hideMark/>
          </w:tcPr>
          <w:p w14:paraId="1E011ECC" w14:textId="77777777" w:rsidR="00031732" w:rsidRPr="00031732" w:rsidRDefault="00031732">
            <w:pPr>
              <w:pStyle w:val="NormalWeb"/>
              <w:spacing w:before="0" w:beforeAutospacing="0" w:after="0" w:afterAutospacing="0"/>
            </w:pPr>
            <w:r w:rsidRPr="00031732">
              <w:rPr>
                <w:b/>
                <w:bCs/>
                <w:color w:val="000000"/>
              </w:rPr>
              <w:t>Commercial</w:t>
            </w:r>
          </w:p>
        </w:tc>
        <w:tc>
          <w:tcPr>
            <w:tcW w:w="910" w:type="dxa"/>
            <w:hideMark/>
          </w:tcPr>
          <w:p w14:paraId="2C073780" w14:textId="77777777" w:rsidR="00031732" w:rsidRPr="00031732" w:rsidRDefault="00031732">
            <w:pPr>
              <w:pStyle w:val="NormalWeb"/>
              <w:spacing w:before="0" w:beforeAutospacing="0" w:after="0" w:afterAutospacing="0"/>
            </w:pPr>
            <w:r w:rsidRPr="00031732">
              <w:rPr>
                <w:b/>
                <w:bCs/>
                <w:color w:val="000000"/>
              </w:rPr>
              <w:t>Single-Unit</w:t>
            </w:r>
          </w:p>
        </w:tc>
        <w:tc>
          <w:tcPr>
            <w:tcW w:w="922" w:type="dxa"/>
            <w:hideMark/>
          </w:tcPr>
          <w:p w14:paraId="2BE8F69A" w14:textId="77777777" w:rsidR="00031732" w:rsidRPr="00031732" w:rsidRDefault="00031732">
            <w:pPr>
              <w:pStyle w:val="NormalWeb"/>
              <w:spacing w:before="0" w:beforeAutospacing="0" w:after="0" w:afterAutospacing="0"/>
            </w:pPr>
            <w:r w:rsidRPr="00031732">
              <w:rPr>
                <w:b/>
                <w:bCs/>
                <w:color w:val="000000"/>
              </w:rPr>
              <w:t>Multi-Unit</w:t>
            </w:r>
          </w:p>
        </w:tc>
        <w:tc>
          <w:tcPr>
            <w:tcW w:w="1225" w:type="dxa"/>
            <w:hideMark/>
          </w:tcPr>
          <w:p w14:paraId="23494844" w14:textId="77777777" w:rsidR="00031732" w:rsidRPr="00031732" w:rsidRDefault="00031732">
            <w:pPr>
              <w:pStyle w:val="NormalWeb"/>
              <w:spacing w:before="0" w:beforeAutospacing="0" w:after="0" w:afterAutospacing="0"/>
            </w:pPr>
            <w:r w:rsidRPr="00031732">
              <w:rPr>
                <w:b/>
                <w:bCs/>
                <w:color w:val="000000"/>
              </w:rPr>
              <w:t>Industrial</w:t>
            </w:r>
          </w:p>
        </w:tc>
        <w:tc>
          <w:tcPr>
            <w:tcW w:w="805" w:type="dxa"/>
            <w:hideMark/>
          </w:tcPr>
          <w:p w14:paraId="4D6615C5" w14:textId="77777777" w:rsidR="00031732" w:rsidRPr="00031732" w:rsidRDefault="00031732">
            <w:pPr>
              <w:pStyle w:val="NormalWeb"/>
              <w:spacing w:before="0" w:beforeAutospacing="0" w:after="0" w:afterAutospacing="0"/>
            </w:pPr>
            <w:r w:rsidRPr="00031732">
              <w:rPr>
                <w:b/>
                <w:bCs/>
                <w:color w:val="000000"/>
              </w:rPr>
              <w:t>High-Rise</w:t>
            </w:r>
          </w:p>
        </w:tc>
        <w:tc>
          <w:tcPr>
            <w:tcW w:w="1067" w:type="dxa"/>
            <w:hideMark/>
          </w:tcPr>
          <w:p w14:paraId="605E01D4" w14:textId="77777777" w:rsidR="00031732" w:rsidRPr="00031732" w:rsidRDefault="00031732">
            <w:pPr>
              <w:pStyle w:val="NormalWeb"/>
              <w:spacing w:before="0" w:beforeAutospacing="0" w:after="0" w:afterAutospacing="0"/>
            </w:pPr>
            <w:r w:rsidRPr="00031732">
              <w:rPr>
                <w:b/>
                <w:bCs/>
                <w:color w:val="000000"/>
              </w:rPr>
              <w:t>Hospital</w:t>
            </w:r>
          </w:p>
        </w:tc>
        <w:tc>
          <w:tcPr>
            <w:tcW w:w="922" w:type="dxa"/>
            <w:hideMark/>
          </w:tcPr>
          <w:p w14:paraId="11790500" w14:textId="77777777" w:rsidR="00031732" w:rsidRPr="00031732" w:rsidRDefault="00031732">
            <w:pPr>
              <w:pStyle w:val="NormalWeb"/>
              <w:spacing w:before="0" w:beforeAutospacing="0" w:after="0" w:afterAutospacing="0"/>
            </w:pPr>
            <w:r w:rsidRPr="00031732">
              <w:rPr>
                <w:b/>
                <w:bCs/>
                <w:color w:val="000000"/>
              </w:rPr>
              <w:t>School</w:t>
            </w:r>
          </w:p>
        </w:tc>
        <w:tc>
          <w:tcPr>
            <w:tcW w:w="1040" w:type="dxa"/>
            <w:hideMark/>
          </w:tcPr>
          <w:p w14:paraId="6AC18273" w14:textId="77777777" w:rsidR="00031732" w:rsidRPr="00031732" w:rsidRDefault="00031732">
            <w:pPr>
              <w:pStyle w:val="NormalWeb"/>
              <w:spacing w:before="0" w:beforeAutospacing="0" w:after="0" w:afterAutospacing="0"/>
            </w:pPr>
            <w:r w:rsidRPr="00031732">
              <w:rPr>
                <w:b/>
                <w:bCs/>
                <w:color w:val="000000"/>
              </w:rPr>
              <w:t>Total</w:t>
            </w:r>
          </w:p>
        </w:tc>
      </w:tr>
      <w:tr w:rsidR="00031732" w:rsidRPr="00031732" w14:paraId="1F76136B" w14:textId="77777777" w:rsidTr="00031732">
        <w:trPr>
          <w:trHeight w:val="180"/>
        </w:trPr>
        <w:tc>
          <w:tcPr>
            <w:tcW w:w="1000" w:type="dxa"/>
            <w:hideMark/>
          </w:tcPr>
          <w:p w14:paraId="1E2C779E" w14:textId="77777777" w:rsidR="00031732" w:rsidRPr="00031732" w:rsidRDefault="00031732">
            <w:pPr>
              <w:pStyle w:val="NormalWeb"/>
              <w:spacing w:before="0" w:beforeAutospacing="0" w:after="0" w:afterAutospacing="0"/>
            </w:pPr>
            <w:r w:rsidRPr="00031732">
              <w:rPr>
                <w:b/>
                <w:bCs/>
                <w:color w:val="000000"/>
              </w:rPr>
              <w:t>AK</w:t>
            </w:r>
          </w:p>
        </w:tc>
        <w:tc>
          <w:tcPr>
            <w:tcW w:w="1459" w:type="dxa"/>
            <w:hideMark/>
          </w:tcPr>
          <w:p w14:paraId="2AF5AC83" w14:textId="77777777" w:rsidR="00031732" w:rsidRPr="00031732" w:rsidRDefault="00031732">
            <w:pPr>
              <w:pStyle w:val="NormalWeb"/>
              <w:spacing w:before="0" w:beforeAutospacing="0" w:after="0" w:afterAutospacing="0"/>
            </w:pPr>
            <w:r w:rsidRPr="00031732">
              <w:rPr>
                <w:color w:val="000000"/>
              </w:rPr>
              <w:t>4</w:t>
            </w:r>
          </w:p>
        </w:tc>
        <w:tc>
          <w:tcPr>
            <w:tcW w:w="910" w:type="dxa"/>
            <w:hideMark/>
          </w:tcPr>
          <w:p w14:paraId="2DE7D557" w14:textId="77777777" w:rsidR="00031732" w:rsidRPr="00031732" w:rsidRDefault="00031732">
            <w:pPr>
              <w:pStyle w:val="NormalWeb"/>
              <w:spacing w:before="0" w:beforeAutospacing="0" w:after="0" w:afterAutospacing="0"/>
            </w:pPr>
            <w:r w:rsidRPr="00031732">
              <w:rPr>
                <w:color w:val="000000"/>
              </w:rPr>
              <w:t>7</w:t>
            </w:r>
          </w:p>
        </w:tc>
        <w:tc>
          <w:tcPr>
            <w:tcW w:w="922" w:type="dxa"/>
            <w:hideMark/>
          </w:tcPr>
          <w:p w14:paraId="31F0237A" w14:textId="77777777" w:rsidR="00031732" w:rsidRPr="00031732" w:rsidRDefault="00031732">
            <w:pPr>
              <w:pStyle w:val="NormalWeb"/>
              <w:spacing w:before="0" w:beforeAutospacing="0" w:after="0" w:afterAutospacing="0"/>
            </w:pPr>
            <w:r w:rsidRPr="00031732">
              <w:rPr>
                <w:color w:val="000000"/>
              </w:rPr>
              <w:t>9</w:t>
            </w:r>
          </w:p>
        </w:tc>
        <w:tc>
          <w:tcPr>
            <w:tcW w:w="1225" w:type="dxa"/>
            <w:hideMark/>
          </w:tcPr>
          <w:p w14:paraId="648DD3FD" w14:textId="77777777" w:rsidR="00031732" w:rsidRPr="00031732" w:rsidRDefault="00031732">
            <w:pPr>
              <w:pStyle w:val="NormalWeb"/>
              <w:spacing w:before="0" w:beforeAutospacing="0" w:after="0" w:afterAutospacing="0"/>
            </w:pPr>
            <w:r w:rsidRPr="00031732">
              <w:rPr>
                <w:color w:val="000000"/>
              </w:rPr>
              <w:t>10</w:t>
            </w:r>
          </w:p>
        </w:tc>
        <w:tc>
          <w:tcPr>
            <w:tcW w:w="805" w:type="dxa"/>
            <w:hideMark/>
          </w:tcPr>
          <w:p w14:paraId="300A747E" w14:textId="77777777" w:rsidR="00031732" w:rsidRPr="00031732" w:rsidRDefault="00031732">
            <w:pPr>
              <w:pStyle w:val="NormalWeb"/>
              <w:spacing w:before="0" w:beforeAutospacing="0" w:after="0" w:afterAutospacing="0"/>
            </w:pPr>
            <w:r w:rsidRPr="00031732">
              <w:rPr>
                <w:color w:val="000000"/>
              </w:rPr>
              <w:t>23</w:t>
            </w:r>
          </w:p>
        </w:tc>
        <w:tc>
          <w:tcPr>
            <w:tcW w:w="1067" w:type="dxa"/>
            <w:hideMark/>
          </w:tcPr>
          <w:p w14:paraId="1C23C89D" w14:textId="77777777" w:rsidR="00031732" w:rsidRPr="00031732" w:rsidRDefault="00031732">
            <w:pPr>
              <w:pStyle w:val="NormalWeb"/>
              <w:spacing w:before="0" w:beforeAutospacing="0" w:after="0" w:afterAutospacing="0"/>
            </w:pPr>
            <w:r w:rsidRPr="00031732">
              <w:rPr>
                <w:color w:val="000000"/>
              </w:rPr>
              <w:t>1</w:t>
            </w:r>
          </w:p>
        </w:tc>
        <w:tc>
          <w:tcPr>
            <w:tcW w:w="922" w:type="dxa"/>
            <w:hideMark/>
          </w:tcPr>
          <w:p w14:paraId="23D3E369" w14:textId="77777777" w:rsidR="00031732" w:rsidRPr="00031732" w:rsidRDefault="00031732">
            <w:pPr>
              <w:pStyle w:val="NormalWeb"/>
              <w:spacing w:before="0" w:beforeAutospacing="0" w:after="0" w:afterAutospacing="0"/>
            </w:pPr>
            <w:r w:rsidRPr="00031732">
              <w:rPr>
                <w:color w:val="000000"/>
              </w:rPr>
              <w:t>21</w:t>
            </w:r>
          </w:p>
        </w:tc>
        <w:tc>
          <w:tcPr>
            <w:tcW w:w="1040" w:type="dxa"/>
            <w:hideMark/>
          </w:tcPr>
          <w:p w14:paraId="12C80BB6" w14:textId="77777777" w:rsidR="00031732" w:rsidRPr="00031732" w:rsidRDefault="00031732">
            <w:pPr>
              <w:pStyle w:val="NormalWeb"/>
              <w:spacing w:before="0" w:beforeAutospacing="0" w:after="0" w:afterAutospacing="0"/>
            </w:pPr>
            <w:r w:rsidRPr="00031732">
              <w:rPr>
                <w:color w:val="000000"/>
              </w:rPr>
              <w:t>0</w:t>
            </w:r>
          </w:p>
        </w:tc>
      </w:tr>
      <w:tr w:rsidR="00031732" w:rsidRPr="00031732" w14:paraId="44A29B58" w14:textId="77777777" w:rsidTr="00031732">
        <w:trPr>
          <w:trHeight w:val="165"/>
        </w:trPr>
        <w:tc>
          <w:tcPr>
            <w:tcW w:w="1000" w:type="dxa"/>
            <w:hideMark/>
          </w:tcPr>
          <w:p w14:paraId="0FD3C298" w14:textId="77777777" w:rsidR="00031732" w:rsidRPr="00031732" w:rsidRDefault="00031732">
            <w:pPr>
              <w:pStyle w:val="NormalWeb"/>
              <w:spacing w:before="0" w:beforeAutospacing="0" w:after="0" w:afterAutospacing="0"/>
            </w:pPr>
            <w:r w:rsidRPr="00031732">
              <w:rPr>
                <w:b/>
                <w:bCs/>
                <w:color w:val="000000"/>
              </w:rPr>
              <w:t>AL</w:t>
            </w:r>
          </w:p>
        </w:tc>
        <w:tc>
          <w:tcPr>
            <w:tcW w:w="1459" w:type="dxa"/>
            <w:hideMark/>
          </w:tcPr>
          <w:p w14:paraId="49DD0913" w14:textId="77777777" w:rsidR="00031732" w:rsidRPr="00031732" w:rsidRDefault="00031732">
            <w:pPr>
              <w:pStyle w:val="NormalWeb"/>
              <w:spacing w:before="0" w:beforeAutospacing="0" w:after="0" w:afterAutospacing="0"/>
            </w:pPr>
            <w:r w:rsidRPr="00031732">
              <w:rPr>
                <w:color w:val="000000"/>
              </w:rPr>
              <w:t>7</w:t>
            </w:r>
          </w:p>
        </w:tc>
        <w:tc>
          <w:tcPr>
            <w:tcW w:w="910" w:type="dxa"/>
            <w:hideMark/>
          </w:tcPr>
          <w:p w14:paraId="3FB1FF29" w14:textId="77777777" w:rsidR="00031732" w:rsidRPr="00031732" w:rsidRDefault="00031732">
            <w:pPr>
              <w:pStyle w:val="NormalWeb"/>
              <w:spacing w:before="0" w:beforeAutospacing="0" w:after="0" w:afterAutospacing="0"/>
            </w:pPr>
            <w:r w:rsidRPr="00031732">
              <w:rPr>
                <w:color w:val="000000"/>
              </w:rPr>
              <w:t>3</w:t>
            </w:r>
          </w:p>
        </w:tc>
        <w:tc>
          <w:tcPr>
            <w:tcW w:w="922" w:type="dxa"/>
            <w:hideMark/>
          </w:tcPr>
          <w:p w14:paraId="2A9698E5" w14:textId="77777777" w:rsidR="00031732" w:rsidRPr="00031732" w:rsidRDefault="00031732">
            <w:pPr>
              <w:pStyle w:val="NormalWeb"/>
              <w:spacing w:before="0" w:beforeAutospacing="0" w:after="0" w:afterAutospacing="0"/>
            </w:pPr>
            <w:r w:rsidRPr="00031732">
              <w:rPr>
                <w:color w:val="000000"/>
              </w:rPr>
              <w:t>12</w:t>
            </w:r>
          </w:p>
        </w:tc>
        <w:tc>
          <w:tcPr>
            <w:tcW w:w="1225" w:type="dxa"/>
            <w:hideMark/>
          </w:tcPr>
          <w:p w14:paraId="6E744A3A" w14:textId="77777777" w:rsidR="00031732" w:rsidRPr="00031732" w:rsidRDefault="00031732">
            <w:pPr>
              <w:pStyle w:val="NormalWeb"/>
              <w:spacing w:before="0" w:beforeAutospacing="0" w:after="0" w:afterAutospacing="0"/>
            </w:pPr>
            <w:r w:rsidRPr="00031732">
              <w:rPr>
                <w:color w:val="000000"/>
              </w:rPr>
              <w:t>54</w:t>
            </w:r>
          </w:p>
        </w:tc>
        <w:tc>
          <w:tcPr>
            <w:tcW w:w="805" w:type="dxa"/>
            <w:hideMark/>
          </w:tcPr>
          <w:p w14:paraId="7E508662" w14:textId="77777777" w:rsidR="00031732" w:rsidRPr="00031732" w:rsidRDefault="00031732">
            <w:pPr>
              <w:pStyle w:val="NormalWeb"/>
              <w:spacing w:before="0" w:beforeAutospacing="0" w:after="0" w:afterAutospacing="0"/>
            </w:pPr>
            <w:r w:rsidRPr="00031732">
              <w:rPr>
                <w:color w:val="000000"/>
              </w:rPr>
              <w:t>0</w:t>
            </w:r>
          </w:p>
        </w:tc>
        <w:tc>
          <w:tcPr>
            <w:tcW w:w="1067" w:type="dxa"/>
            <w:hideMark/>
          </w:tcPr>
          <w:p w14:paraId="72404C6B" w14:textId="77777777" w:rsidR="00031732" w:rsidRPr="00031732" w:rsidRDefault="00031732">
            <w:pPr>
              <w:pStyle w:val="NormalWeb"/>
              <w:spacing w:before="0" w:beforeAutospacing="0" w:after="0" w:afterAutospacing="0"/>
            </w:pPr>
            <w:r w:rsidRPr="00031732">
              <w:rPr>
                <w:color w:val="000000"/>
              </w:rPr>
              <w:t>10</w:t>
            </w:r>
          </w:p>
        </w:tc>
        <w:tc>
          <w:tcPr>
            <w:tcW w:w="922" w:type="dxa"/>
            <w:hideMark/>
          </w:tcPr>
          <w:p w14:paraId="27C09797" w14:textId="77777777" w:rsidR="00031732" w:rsidRPr="00031732" w:rsidRDefault="00031732">
            <w:pPr>
              <w:pStyle w:val="NormalWeb"/>
              <w:spacing w:before="0" w:beforeAutospacing="0" w:after="0" w:afterAutospacing="0"/>
            </w:pPr>
            <w:r w:rsidRPr="00031732">
              <w:rPr>
                <w:color w:val="000000"/>
              </w:rPr>
              <w:t>0</w:t>
            </w:r>
          </w:p>
        </w:tc>
        <w:tc>
          <w:tcPr>
            <w:tcW w:w="1040" w:type="dxa"/>
            <w:hideMark/>
          </w:tcPr>
          <w:p w14:paraId="228432EE" w14:textId="77777777" w:rsidR="00031732" w:rsidRPr="00031732" w:rsidRDefault="00031732">
            <w:pPr>
              <w:pStyle w:val="NormalWeb"/>
              <w:spacing w:before="0" w:beforeAutospacing="0" w:after="0" w:afterAutospacing="0"/>
            </w:pPr>
            <w:r w:rsidRPr="00031732">
              <w:rPr>
                <w:color w:val="000000"/>
              </w:rPr>
              <w:t>0</w:t>
            </w:r>
          </w:p>
        </w:tc>
      </w:tr>
      <w:tr w:rsidR="00031732" w:rsidRPr="00031732" w14:paraId="39C8E8DE" w14:textId="77777777" w:rsidTr="00031732">
        <w:trPr>
          <w:trHeight w:val="165"/>
        </w:trPr>
        <w:tc>
          <w:tcPr>
            <w:tcW w:w="1000" w:type="dxa"/>
            <w:hideMark/>
          </w:tcPr>
          <w:p w14:paraId="2D2E525E" w14:textId="77777777" w:rsidR="00031732" w:rsidRPr="00031732" w:rsidRDefault="00031732">
            <w:pPr>
              <w:pStyle w:val="NormalWeb"/>
              <w:spacing w:before="0" w:beforeAutospacing="0" w:after="0" w:afterAutospacing="0"/>
            </w:pPr>
            <w:r w:rsidRPr="00031732">
              <w:rPr>
                <w:b/>
                <w:bCs/>
                <w:color w:val="000000"/>
              </w:rPr>
              <w:t>AR</w:t>
            </w:r>
          </w:p>
        </w:tc>
        <w:tc>
          <w:tcPr>
            <w:tcW w:w="1459" w:type="dxa"/>
            <w:hideMark/>
          </w:tcPr>
          <w:p w14:paraId="651A99FE" w14:textId="77777777" w:rsidR="00031732" w:rsidRPr="00031732" w:rsidRDefault="00031732">
            <w:pPr>
              <w:pStyle w:val="NormalWeb"/>
              <w:spacing w:before="0" w:beforeAutospacing="0" w:after="0" w:afterAutospacing="0"/>
            </w:pPr>
            <w:r w:rsidRPr="00031732">
              <w:rPr>
                <w:color w:val="000000"/>
              </w:rPr>
              <w:t>0</w:t>
            </w:r>
          </w:p>
        </w:tc>
        <w:tc>
          <w:tcPr>
            <w:tcW w:w="910" w:type="dxa"/>
            <w:hideMark/>
          </w:tcPr>
          <w:p w14:paraId="489287CE" w14:textId="77777777" w:rsidR="00031732" w:rsidRPr="00031732" w:rsidRDefault="00031732">
            <w:pPr>
              <w:pStyle w:val="NormalWeb"/>
              <w:spacing w:before="0" w:beforeAutospacing="0" w:after="0" w:afterAutospacing="0"/>
            </w:pPr>
            <w:r w:rsidRPr="00031732">
              <w:rPr>
                <w:color w:val="000000"/>
              </w:rPr>
              <w:t>0</w:t>
            </w:r>
          </w:p>
        </w:tc>
        <w:tc>
          <w:tcPr>
            <w:tcW w:w="922" w:type="dxa"/>
            <w:hideMark/>
          </w:tcPr>
          <w:p w14:paraId="3870BE35" w14:textId="77777777" w:rsidR="00031732" w:rsidRPr="00031732" w:rsidRDefault="00031732">
            <w:pPr>
              <w:pStyle w:val="NormalWeb"/>
              <w:spacing w:before="0" w:beforeAutospacing="0" w:after="0" w:afterAutospacing="0"/>
            </w:pPr>
            <w:r w:rsidRPr="00031732">
              <w:rPr>
                <w:color w:val="000000"/>
              </w:rPr>
              <w:t>4</w:t>
            </w:r>
          </w:p>
        </w:tc>
        <w:tc>
          <w:tcPr>
            <w:tcW w:w="1225" w:type="dxa"/>
            <w:hideMark/>
          </w:tcPr>
          <w:p w14:paraId="583DBEF6" w14:textId="77777777" w:rsidR="00031732" w:rsidRPr="00031732" w:rsidRDefault="00031732">
            <w:pPr>
              <w:pStyle w:val="NormalWeb"/>
              <w:spacing w:before="0" w:beforeAutospacing="0" w:after="0" w:afterAutospacing="0"/>
            </w:pPr>
            <w:r w:rsidRPr="00031732">
              <w:rPr>
                <w:color w:val="000000"/>
              </w:rPr>
              <w:t>45</w:t>
            </w:r>
          </w:p>
        </w:tc>
        <w:tc>
          <w:tcPr>
            <w:tcW w:w="805" w:type="dxa"/>
            <w:hideMark/>
          </w:tcPr>
          <w:p w14:paraId="53D3B6B0" w14:textId="77777777" w:rsidR="00031732" w:rsidRPr="00031732" w:rsidRDefault="00031732">
            <w:pPr>
              <w:pStyle w:val="NormalWeb"/>
              <w:spacing w:before="0" w:beforeAutospacing="0" w:after="0" w:afterAutospacing="0"/>
            </w:pPr>
            <w:r w:rsidRPr="00031732">
              <w:rPr>
                <w:color w:val="000000"/>
              </w:rPr>
              <w:t>10</w:t>
            </w:r>
          </w:p>
        </w:tc>
        <w:tc>
          <w:tcPr>
            <w:tcW w:w="1067" w:type="dxa"/>
            <w:hideMark/>
          </w:tcPr>
          <w:p w14:paraId="7C14572C" w14:textId="77777777" w:rsidR="00031732" w:rsidRPr="00031732" w:rsidRDefault="00031732">
            <w:pPr>
              <w:pStyle w:val="NormalWeb"/>
              <w:spacing w:before="0" w:beforeAutospacing="0" w:after="0" w:afterAutospacing="0"/>
            </w:pPr>
            <w:r w:rsidRPr="00031732">
              <w:rPr>
                <w:color w:val="000000"/>
              </w:rPr>
              <w:t>21</w:t>
            </w:r>
          </w:p>
        </w:tc>
        <w:tc>
          <w:tcPr>
            <w:tcW w:w="922" w:type="dxa"/>
            <w:hideMark/>
          </w:tcPr>
          <w:p w14:paraId="33614000" w14:textId="77777777" w:rsidR="00031732" w:rsidRPr="00031732" w:rsidRDefault="00031732">
            <w:pPr>
              <w:pStyle w:val="NormalWeb"/>
              <w:spacing w:before="0" w:beforeAutospacing="0" w:after="0" w:afterAutospacing="0"/>
            </w:pPr>
            <w:r w:rsidRPr="00031732">
              <w:rPr>
                <w:color w:val="000000"/>
              </w:rPr>
              <w:t>50</w:t>
            </w:r>
          </w:p>
        </w:tc>
        <w:tc>
          <w:tcPr>
            <w:tcW w:w="1040" w:type="dxa"/>
            <w:hideMark/>
          </w:tcPr>
          <w:p w14:paraId="34E113FF" w14:textId="77777777" w:rsidR="00031732" w:rsidRPr="00031732" w:rsidRDefault="00031732">
            <w:pPr>
              <w:pStyle w:val="NormalWeb"/>
              <w:spacing w:before="0" w:beforeAutospacing="0" w:after="0" w:afterAutospacing="0"/>
            </w:pPr>
            <w:r w:rsidRPr="00031732">
              <w:rPr>
                <w:color w:val="000000"/>
              </w:rPr>
              <w:t>130</w:t>
            </w:r>
          </w:p>
        </w:tc>
      </w:tr>
      <w:tr w:rsidR="00031732" w:rsidRPr="00031732" w14:paraId="1D4CCDAE" w14:textId="77777777" w:rsidTr="00031732">
        <w:trPr>
          <w:trHeight w:val="165"/>
        </w:trPr>
        <w:tc>
          <w:tcPr>
            <w:tcW w:w="1000" w:type="dxa"/>
            <w:hideMark/>
          </w:tcPr>
          <w:p w14:paraId="6B9A4E35" w14:textId="77777777" w:rsidR="00031732" w:rsidRPr="00031732" w:rsidRDefault="00031732">
            <w:pPr>
              <w:pStyle w:val="NormalWeb"/>
              <w:spacing w:before="0" w:beforeAutospacing="0" w:after="0" w:afterAutospacing="0"/>
            </w:pPr>
            <w:r w:rsidRPr="00031732">
              <w:rPr>
                <w:b/>
                <w:bCs/>
                <w:color w:val="000000"/>
              </w:rPr>
              <w:t>AZ</w:t>
            </w:r>
          </w:p>
        </w:tc>
        <w:tc>
          <w:tcPr>
            <w:tcW w:w="1459" w:type="dxa"/>
            <w:hideMark/>
          </w:tcPr>
          <w:p w14:paraId="19B744FC" w14:textId="77777777" w:rsidR="00031732" w:rsidRPr="00031732" w:rsidRDefault="00031732">
            <w:pPr>
              <w:pStyle w:val="NormalWeb"/>
              <w:spacing w:before="0" w:beforeAutospacing="0" w:after="0" w:afterAutospacing="0"/>
            </w:pPr>
            <w:r w:rsidRPr="00031732">
              <w:rPr>
                <w:color w:val="000000"/>
              </w:rPr>
              <w:t>10</w:t>
            </w:r>
          </w:p>
        </w:tc>
        <w:tc>
          <w:tcPr>
            <w:tcW w:w="910" w:type="dxa"/>
            <w:hideMark/>
          </w:tcPr>
          <w:p w14:paraId="26DE4972" w14:textId="77777777" w:rsidR="00031732" w:rsidRPr="00031732" w:rsidRDefault="00031732">
            <w:pPr>
              <w:pStyle w:val="NormalWeb"/>
              <w:spacing w:before="0" w:beforeAutospacing="0" w:after="0" w:afterAutospacing="0"/>
            </w:pPr>
            <w:r w:rsidRPr="00031732">
              <w:rPr>
                <w:color w:val="000000"/>
              </w:rPr>
              <w:t>12</w:t>
            </w:r>
          </w:p>
        </w:tc>
        <w:tc>
          <w:tcPr>
            <w:tcW w:w="922" w:type="dxa"/>
            <w:hideMark/>
          </w:tcPr>
          <w:p w14:paraId="38B46259" w14:textId="77777777" w:rsidR="00031732" w:rsidRPr="00031732" w:rsidRDefault="00031732">
            <w:pPr>
              <w:pStyle w:val="NormalWeb"/>
              <w:spacing w:before="0" w:beforeAutospacing="0" w:after="0" w:afterAutospacing="0"/>
            </w:pPr>
            <w:r w:rsidRPr="00031732">
              <w:rPr>
                <w:color w:val="000000"/>
              </w:rPr>
              <w:t>3</w:t>
            </w:r>
          </w:p>
        </w:tc>
        <w:tc>
          <w:tcPr>
            <w:tcW w:w="1225" w:type="dxa"/>
            <w:hideMark/>
          </w:tcPr>
          <w:p w14:paraId="7B2DB231" w14:textId="77777777" w:rsidR="00031732" w:rsidRPr="00031732" w:rsidRDefault="00031732">
            <w:pPr>
              <w:pStyle w:val="NormalWeb"/>
              <w:spacing w:before="0" w:beforeAutospacing="0" w:after="0" w:afterAutospacing="0"/>
            </w:pPr>
            <w:r w:rsidRPr="00031732">
              <w:rPr>
                <w:color w:val="000000"/>
              </w:rPr>
              <w:t>17</w:t>
            </w:r>
          </w:p>
        </w:tc>
        <w:tc>
          <w:tcPr>
            <w:tcW w:w="805" w:type="dxa"/>
            <w:hideMark/>
          </w:tcPr>
          <w:p w14:paraId="2319F50B" w14:textId="77777777" w:rsidR="00031732" w:rsidRPr="00031732" w:rsidRDefault="00031732">
            <w:pPr>
              <w:pStyle w:val="NormalWeb"/>
              <w:spacing w:before="0" w:beforeAutospacing="0" w:after="0" w:afterAutospacing="0"/>
            </w:pPr>
            <w:r w:rsidRPr="00031732">
              <w:rPr>
                <w:color w:val="000000"/>
              </w:rPr>
              <w:t>14</w:t>
            </w:r>
          </w:p>
        </w:tc>
        <w:tc>
          <w:tcPr>
            <w:tcW w:w="1067" w:type="dxa"/>
            <w:hideMark/>
          </w:tcPr>
          <w:p w14:paraId="35DA6869" w14:textId="77777777" w:rsidR="00031732" w:rsidRPr="00031732" w:rsidRDefault="00031732">
            <w:pPr>
              <w:pStyle w:val="NormalWeb"/>
              <w:spacing w:before="0" w:beforeAutospacing="0" w:after="0" w:afterAutospacing="0"/>
            </w:pPr>
            <w:r w:rsidRPr="00031732">
              <w:rPr>
                <w:color w:val="000000"/>
              </w:rPr>
              <w:t>23</w:t>
            </w:r>
          </w:p>
        </w:tc>
        <w:tc>
          <w:tcPr>
            <w:tcW w:w="922" w:type="dxa"/>
            <w:hideMark/>
          </w:tcPr>
          <w:p w14:paraId="16E44D94" w14:textId="77777777" w:rsidR="00031732" w:rsidRPr="00031732" w:rsidRDefault="00031732">
            <w:pPr>
              <w:pStyle w:val="NormalWeb"/>
              <w:spacing w:before="0" w:beforeAutospacing="0" w:after="0" w:afterAutospacing="0"/>
            </w:pPr>
            <w:r w:rsidRPr="00031732">
              <w:rPr>
                <w:color w:val="000000"/>
              </w:rPr>
              <w:t>11</w:t>
            </w:r>
          </w:p>
        </w:tc>
        <w:tc>
          <w:tcPr>
            <w:tcW w:w="1040" w:type="dxa"/>
            <w:hideMark/>
          </w:tcPr>
          <w:p w14:paraId="4F80DA8A" w14:textId="77777777" w:rsidR="00031732" w:rsidRPr="00031732" w:rsidRDefault="00031732">
            <w:pPr>
              <w:pStyle w:val="NormalWeb"/>
              <w:spacing w:before="0" w:beforeAutospacing="0" w:after="0" w:afterAutospacing="0"/>
            </w:pPr>
            <w:r w:rsidRPr="00031732">
              <w:rPr>
                <w:color w:val="000000"/>
              </w:rPr>
              <w:t>90</w:t>
            </w:r>
          </w:p>
        </w:tc>
      </w:tr>
      <w:tr w:rsidR="00031732" w:rsidRPr="00031732" w14:paraId="663B5DA7" w14:textId="77777777" w:rsidTr="00031732">
        <w:trPr>
          <w:trHeight w:val="165"/>
        </w:trPr>
        <w:tc>
          <w:tcPr>
            <w:tcW w:w="1000" w:type="dxa"/>
            <w:hideMark/>
          </w:tcPr>
          <w:p w14:paraId="267B551E" w14:textId="77777777" w:rsidR="00031732" w:rsidRPr="00031732" w:rsidRDefault="00031732">
            <w:pPr>
              <w:pStyle w:val="NormalWeb"/>
              <w:spacing w:before="0" w:beforeAutospacing="0" w:after="0" w:afterAutospacing="0"/>
            </w:pPr>
            <w:r w:rsidRPr="00031732">
              <w:rPr>
                <w:b/>
                <w:bCs/>
                <w:color w:val="000000"/>
              </w:rPr>
              <w:t>CA</w:t>
            </w:r>
          </w:p>
        </w:tc>
        <w:tc>
          <w:tcPr>
            <w:tcW w:w="1459" w:type="dxa"/>
            <w:hideMark/>
          </w:tcPr>
          <w:p w14:paraId="647D2F9F" w14:textId="77777777" w:rsidR="00031732" w:rsidRPr="00031732" w:rsidRDefault="00031732">
            <w:pPr>
              <w:pStyle w:val="NormalWeb"/>
              <w:spacing w:before="0" w:beforeAutospacing="0" w:after="0" w:afterAutospacing="0"/>
            </w:pPr>
            <w:r w:rsidRPr="00031732">
              <w:rPr>
                <w:color w:val="000000"/>
              </w:rPr>
              <w:t>167</w:t>
            </w:r>
          </w:p>
        </w:tc>
        <w:tc>
          <w:tcPr>
            <w:tcW w:w="910" w:type="dxa"/>
            <w:hideMark/>
          </w:tcPr>
          <w:p w14:paraId="3198CACB" w14:textId="77777777" w:rsidR="00031732" w:rsidRPr="00031732" w:rsidRDefault="00031732">
            <w:pPr>
              <w:pStyle w:val="NormalWeb"/>
              <w:spacing w:before="0" w:beforeAutospacing="0" w:after="0" w:afterAutospacing="0"/>
            </w:pPr>
            <w:r w:rsidRPr="00031732">
              <w:rPr>
                <w:color w:val="000000"/>
              </w:rPr>
              <w:t>54</w:t>
            </w:r>
          </w:p>
        </w:tc>
        <w:tc>
          <w:tcPr>
            <w:tcW w:w="922" w:type="dxa"/>
            <w:hideMark/>
          </w:tcPr>
          <w:p w14:paraId="4DA89407" w14:textId="77777777" w:rsidR="00031732" w:rsidRPr="00031732" w:rsidRDefault="00031732">
            <w:pPr>
              <w:pStyle w:val="NormalWeb"/>
              <w:spacing w:before="0" w:beforeAutospacing="0" w:after="0" w:afterAutospacing="0"/>
            </w:pPr>
            <w:r w:rsidRPr="00031732">
              <w:rPr>
                <w:color w:val="000000"/>
              </w:rPr>
              <w:t>442</w:t>
            </w:r>
          </w:p>
        </w:tc>
        <w:tc>
          <w:tcPr>
            <w:tcW w:w="1225" w:type="dxa"/>
            <w:hideMark/>
          </w:tcPr>
          <w:p w14:paraId="5743B8EB" w14:textId="77777777" w:rsidR="00031732" w:rsidRPr="00031732" w:rsidRDefault="00031732">
            <w:pPr>
              <w:pStyle w:val="NormalWeb"/>
              <w:spacing w:before="0" w:beforeAutospacing="0" w:after="0" w:afterAutospacing="0"/>
            </w:pPr>
            <w:r w:rsidRPr="00031732">
              <w:rPr>
                <w:color w:val="000000"/>
              </w:rPr>
              <w:t>6</w:t>
            </w:r>
          </w:p>
        </w:tc>
        <w:tc>
          <w:tcPr>
            <w:tcW w:w="805" w:type="dxa"/>
            <w:hideMark/>
          </w:tcPr>
          <w:p w14:paraId="5C19EA2F" w14:textId="77777777" w:rsidR="00031732" w:rsidRPr="00031732" w:rsidRDefault="00031732">
            <w:pPr>
              <w:pStyle w:val="NormalWeb"/>
              <w:spacing w:before="0" w:beforeAutospacing="0" w:after="0" w:afterAutospacing="0"/>
            </w:pPr>
            <w:r w:rsidRPr="00031732">
              <w:rPr>
                <w:color w:val="000000"/>
              </w:rPr>
              <w:t>3</w:t>
            </w:r>
          </w:p>
        </w:tc>
        <w:tc>
          <w:tcPr>
            <w:tcW w:w="1067" w:type="dxa"/>
            <w:hideMark/>
          </w:tcPr>
          <w:p w14:paraId="6939EC9B" w14:textId="77777777" w:rsidR="00031732" w:rsidRPr="00031732" w:rsidRDefault="00031732">
            <w:pPr>
              <w:pStyle w:val="NormalWeb"/>
              <w:spacing w:before="0" w:beforeAutospacing="0" w:after="0" w:afterAutospacing="0"/>
            </w:pPr>
            <w:r w:rsidRPr="00031732">
              <w:rPr>
                <w:color w:val="000000"/>
              </w:rPr>
              <w:t>24</w:t>
            </w:r>
          </w:p>
        </w:tc>
        <w:tc>
          <w:tcPr>
            <w:tcW w:w="922" w:type="dxa"/>
            <w:hideMark/>
          </w:tcPr>
          <w:p w14:paraId="6E36E6D9" w14:textId="77777777" w:rsidR="00031732" w:rsidRPr="00031732" w:rsidRDefault="00031732">
            <w:pPr>
              <w:pStyle w:val="NormalWeb"/>
              <w:spacing w:before="0" w:beforeAutospacing="0" w:after="0" w:afterAutospacing="0"/>
            </w:pPr>
            <w:r w:rsidRPr="00031732">
              <w:rPr>
                <w:color w:val="000000"/>
              </w:rPr>
              <w:t>34</w:t>
            </w:r>
          </w:p>
        </w:tc>
        <w:tc>
          <w:tcPr>
            <w:tcW w:w="1040" w:type="dxa"/>
            <w:hideMark/>
          </w:tcPr>
          <w:p w14:paraId="4B430C4A" w14:textId="77777777" w:rsidR="00031732" w:rsidRPr="00031732" w:rsidRDefault="00031732">
            <w:pPr>
              <w:pStyle w:val="NormalWeb"/>
              <w:spacing w:before="0" w:beforeAutospacing="0" w:after="0" w:afterAutospacing="0"/>
            </w:pPr>
            <w:r w:rsidRPr="00031732">
              <w:rPr>
                <w:color w:val="000000"/>
              </w:rPr>
              <w:t>730</w:t>
            </w:r>
          </w:p>
        </w:tc>
      </w:tr>
      <w:tr w:rsidR="00031732" w:rsidRPr="00031732" w14:paraId="455C3403" w14:textId="77777777" w:rsidTr="00031732">
        <w:trPr>
          <w:trHeight w:val="165"/>
        </w:trPr>
        <w:tc>
          <w:tcPr>
            <w:tcW w:w="1000" w:type="dxa"/>
            <w:hideMark/>
          </w:tcPr>
          <w:p w14:paraId="0E84C9A8" w14:textId="77777777" w:rsidR="00031732" w:rsidRPr="00031732" w:rsidRDefault="00031732">
            <w:pPr>
              <w:pStyle w:val="NormalWeb"/>
              <w:spacing w:before="0" w:beforeAutospacing="0" w:after="0" w:afterAutospacing="0"/>
            </w:pPr>
            <w:r w:rsidRPr="00031732">
              <w:rPr>
                <w:b/>
                <w:bCs/>
                <w:color w:val="000000"/>
              </w:rPr>
              <w:t>CO</w:t>
            </w:r>
          </w:p>
        </w:tc>
        <w:tc>
          <w:tcPr>
            <w:tcW w:w="1459" w:type="dxa"/>
            <w:hideMark/>
          </w:tcPr>
          <w:p w14:paraId="1738DA6C" w14:textId="77777777" w:rsidR="00031732" w:rsidRPr="00031732" w:rsidRDefault="00031732">
            <w:pPr>
              <w:pStyle w:val="NormalWeb"/>
              <w:spacing w:before="0" w:beforeAutospacing="0" w:after="0" w:afterAutospacing="0"/>
            </w:pPr>
            <w:r w:rsidRPr="00031732">
              <w:rPr>
                <w:color w:val="000000"/>
              </w:rPr>
              <w:t>8</w:t>
            </w:r>
          </w:p>
        </w:tc>
        <w:tc>
          <w:tcPr>
            <w:tcW w:w="910" w:type="dxa"/>
            <w:hideMark/>
          </w:tcPr>
          <w:p w14:paraId="7B201109" w14:textId="77777777" w:rsidR="00031732" w:rsidRPr="00031732" w:rsidRDefault="00031732">
            <w:pPr>
              <w:pStyle w:val="NormalWeb"/>
              <w:spacing w:before="0" w:beforeAutospacing="0" w:after="0" w:afterAutospacing="0"/>
            </w:pPr>
            <w:r w:rsidRPr="00031732">
              <w:rPr>
                <w:color w:val="000000"/>
              </w:rPr>
              <w:t>1</w:t>
            </w:r>
          </w:p>
        </w:tc>
        <w:tc>
          <w:tcPr>
            <w:tcW w:w="922" w:type="dxa"/>
            <w:hideMark/>
          </w:tcPr>
          <w:p w14:paraId="183A8221" w14:textId="77777777" w:rsidR="00031732" w:rsidRPr="00031732" w:rsidRDefault="00031732">
            <w:pPr>
              <w:pStyle w:val="NormalWeb"/>
              <w:spacing w:before="0" w:beforeAutospacing="0" w:after="0" w:afterAutospacing="0"/>
            </w:pPr>
            <w:r w:rsidRPr="00031732">
              <w:rPr>
                <w:color w:val="000000"/>
              </w:rPr>
              <w:t>1</w:t>
            </w:r>
          </w:p>
        </w:tc>
        <w:tc>
          <w:tcPr>
            <w:tcW w:w="1225" w:type="dxa"/>
            <w:hideMark/>
          </w:tcPr>
          <w:p w14:paraId="179EE935" w14:textId="77777777" w:rsidR="00031732" w:rsidRPr="00031732" w:rsidRDefault="00031732">
            <w:pPr>
              <w:pStyle w:val="NormalWeb"/>
              <w:spacing w:before="0" w:beforeAutospacing="0" w:after="0" w:afterAutospacing="0"/>
            </w:pPr>
            <w:r w:rsidRPr="00031732">
              <w:rPr>
                <w:color w:val="000000"/>
              </w:rPr>
              <w:t>0</w:t>
            </w:r>
          </w:p>
        </w:tc>
        <w:tc>
          <w:tcPr>
            <w:tcW w:w="805" w:type="dxa"/>
            <w:hideMark/>
          </w:tcPr>
          <w:p w14:paraId="46655917" w14:textId="77777777" w:rsidR="00031732" w:rsidRPr="00031732" w:rsidRDefault="00031732">
            <w:pPr>
              <w:pStyle w:val="NormalWeb"/>
              <w:spacing w:before="0" w:beforeAutospacing="0" w:after="0" w:afterAutospacing="0"/>
            </w:pPr>
            <w:r w:rsidRPr="00031732">
              <w:rPr>
                <w:color w:val="000000"/>
              </w:rPr>
              <w:t>0</w:t>
            </w:r>
          </w:p>
        </w:tc>
        <w:tc>
          <w:tcPr>
            <w:tcW w:w="1067" w:type="dxa"/>
            <w:hideMark/>
          </w:tcPr>
          <w:p w14:paraId="3917A218" w14:textId="77777777" w:rsidR="00031732" w:rsidRPr="00031732" w:rsidRDefault="00031732">
            <w:pPr>
              <w:pStyle w:val="NormalWeb"/>
              <w:spacing w:before="0" w:beforeAutospacing="0" w:after="0" w:afterAutospacing="0"/>
            </w:pPr>
            <w:r w:rsidRPr="00031732">
              <w:rPr>
                <w:color w:val="000000"/>
              </w:rPr>
              <w:t>22</w:t>
            </w:r>
          </w:p>
        </w:tc>
        <w:tc>
          <w:tcPr>
            <w:tcW w:w="922" w:type="dxa"/>
            <w:hideMark/>
          </w:tcPr>
          <w:p w14:paraId="5AB24B48" w14:textId="77777777" w:rsidR="00031732" w:rsidRPr="00031732" w:rsidRDefault="00031732">
            <w:pPr>
              <w:pStyle w:val="NormalWeb"/>
              <w:spacing w:before="0" w:beforeAutospacing="0" w:after="0" w:afterAutospacing="0"/>
            </w:pPr>
            <w:r w:rsidRPr="00031732">
              <w:rPr>
                <w:color w:val="000000"/>
              </w:rPr>
              <w:t>3</w:t>
            </w:r>
          </w:p>
        </w:tc>
        <w:tc>
          <w:tcPr>
            <w:tcW w:w="1040" w:type="dxa"/>
            <w:hideMark/>
          </w:tcPr>
          <w:p w14:paraId="04FEFDD3" w14:textId="77777777" w:rsidR="00031732" w:rsidRPr="00031732" w:rsidRDefault="00031732">
            <w:pPr>
              <w:pStyle w:val="NormalWeb"/>
              <w:spacing w:before="0" w:beforeAutospacing="0" w:after="0" w:afterAutospacing="0"/>
            </w:pPr>
            <w:r w:rsidRPr="00031732">
              <w:rPr>
                <w:color w:val="000000"/>
              </w:rPr>
              <w:t>35</w:t>
            </w:r>
          </w:p>
        </w:tc>
      </w:tr>
      <w:tr w:rsidR="00031732" w:rsidRPr="00031732" w14:paraId="4733AA97" w14:textId="77777777" w:rsidTr="00031732">
        <w:trPr>
          <w:trHeight w:val="165"/>
        </w:trPr>
        <w:tc>
          <w:tcPr>
            <w:tcW w:w="1000" w:type="dxa"/>
            <w:hideMark/>
          </w:tcPr>
          <w:p w14:paraId="7D441EF1" w14:textId="77777777" w:rsidR="00031732" w:rsidRPr="00031732" w:rsidRDefault="00031732">
            <w:pPr>
              <w:pStyle w:val="NormalWeb"/>
              <w:spacing w:before="0" w:beforeAutospacing="0" w:after="0" w:afterAutospacing="0"/>
            </w:pPr>
            <w:r w:rsidRPr="00031732">
              <w:rPr>
                <w:b/>
                <w:bCs/>
                <w:color w:val="000000"/>
              </w:rPr>
              <w:t>CT</w:t>
            </w:r>
          </w:p>
        </w:tc>
        <w:tc>
          <w:tcPr>
            <w:tcW w:w="1459" w:type="dxa"/>
            <w:hideMark/>
          </w:tcPr>
          <w:p w14:paraId="39640B2C" w14:textId="77777777" w:rsidR="00031732" w:rsidRPr="00031732" w:rsidRDefault="00031732">
            <w:pPr>
              <w:pStyle w:val="NormalWeb"/>
              <w:spacing w:before="0" w:beforeAutospacing="0" w:after="0" w:afterAutospacing="0"/>
            </w:pPr>
            <w:r w:rsidRPr="00031732">
              <w:rPr>
                <w:color w:val="000000"/>
              </w:rPr>
              <w:t>2</w:t>
            </w:r>
          </w:p>
        </w:tc>
        <w:tc>
          <w:tcPr>
            <w:tcW w:w="910" w:type="dxa"/>
            <w:hideMark/>
          </w:tcPr>
          <w:p w14:paraId="4E0D67FB" w14:textId="77777777" w:rsidR="00031732" w:rsidRPr="00031732" w:rsidRDefault="00031732">
            <w:pPr>
              <w:pStyle w:val="NormalWeb"/>
              <w:spacing w:before="0" w:beforeAutospacing="0" w:after="0" w:afterAutospacing="0"/>
            </w:pPr>
            <w:r w:rsidRPr="00031732">
              <w:rPr>
                <w:color w:val="000000"/>
              </w:rPr>
              <w:t>4</w:t>
            </w:r>
          </w:p>
        </w:tc>
        <w:tc>
          <w:tcPr>
            <w:tcW w:w="922" w:type="dxa"/>
            <w:hideMark/>
          </w:tcPr>
          <w:p w14:paraId="735AEF95" w14:textId="77777777" w:rsidR="00031732" w:rsidRPr="00031732" w:rsidRDefault="00031732">
            <w:pPr>
              <w:pStyle w:val="NormalWeb"/>
              <w:spacing w:before="0" w:beforeAutospacing="0" w:after="0" w:afterAutospacing="0"/>
            </w:pPr>
            <w:r w:rsidRPr="00031732">
              <w:rPr>
                <w:color w:val="000000"/>
              </w:rPr>
              <w:t>3</w:t>
            </w:r>
          </w:p>
        </w:tc>
        <w:tc>
          <w:tcPr>
            <w:tcW w:w="1225" w:type="dxa"/>
            <w:hideMark/>
          </w:tcPr>
          <w:p w14:paraId="02A61A73" w14:textId="77777777" w:rsidR="00031732" w:rsidRPr="00031732" w:rsidRDefault="00031732">
            <w:pPr>
              <w:pStyle w:val="NormalWeb"/>
              <w:spacing w:before="0" w:beforeAutospacing="0" w:after="0" w:afterAutospacing="0"/>
            </w:pPr>
            <w:r w:rsidRPr="00031732">
              <w:rPr>
                <w:color w:val="000000"/>
              </w:rPr>
              <w:t>24</w:t>
            </w:r>
          </w:p>
        </w:tc>
        <w:tc>
          <w:tcPr>
            <w:tcW w:w="805" w:type="dxa"/>
            <w:hideMark/>
          </w:tcPr>
          <w:p w14:paraId="39514FDF" w14:textId="77777777" w:rsidR="00031732" w:rsidRPr="00031732" w:rsidRDefault="00031732">
            <w:pPr>
              <w:pStyle w:val="NormalWeb"/>
              <w:spacing w:before="0" w:beforeAutospacing="0" w:after="0" w:afterAutospacing="0"/>
            </w:pPr>
            <w:r w:rsidRPr="00031732">
              <w:rPr>
                <w:color w:val="000000"/>
              </w:rPr>
              <w:t>21</w:t>
            </w:r>
          </w:p>
        </w:tc>
        <w:tc>
          <w:tcPr>
            <w:tcW w:w="1067" w:type="dxa"/>
            <w:hideMark/>
          </w:tcPr>
          <w:p w14:paraId="7F71EA4A" w14:textId="77777777" w:rsidR="00031732" w:rsidRPr="00031732" w:rsidRDefault="00031732">
            <w:pPr>
              <w:pStyle w:val="NormalWeb"/>
              <w:spacing w:before="0" w:beforeAutospacing="0" w:after="0" w:afterAutospacing="0"/>
            </w:pPr>
            <w:r w:rsidRPr="00031732">
              <w:rPr>
                <w:color w:val="000000"/>
              </w:rPr>
              <w:t>21</w:t>
            </w:r>
          </w:p>
        </w:tc>
        <w:tc>
          <w:tcPr>
            <w:tcW w:w="922" w:type="dxa"/>
            <w:hideMark/>
          </w:tcPr>
          <w:p w14:paraId="50360647" w14:textId="77777777" w:rsidR="00031732" w:rsidRPr="00031732" w:rsidRDefault="00031732">
            <w:pPr>
              <w:pStyle w:val="NormalWeb"/>
              <w:spacing w:before="0" w:beforeAutospacing="0" w:after="0" w:afterAutospacing="0"/>
            </w:pPr>
            <w:r w:rsidRPr="00031732">
              <w:rPr>
                <w:color w:val="000000"/>
              </w:rPr>
              <w:t>18</w:t>
            </w:r>
          </w:p>
        </w:tc>
        <w:tc>
          <w:tcPr>
            <w:tcW w:w="1040" w:type="dxa"/>
            <w:hideMark/>
          </w:tcPr>
          <w:p w14:paraId="439BB320" w14:textId="77777777" w:rsidR="00031732" w:rsidRPr="00031732" w:rsidRDefault="00031732">
            <w:pPr>
              <w:pStyle w:val="NormalWeb"/>
              <w:spacing w:before="0" w:beforeAutospacing="0" w:after="0" w:afterAutospacing="0"/>
            </w:pPr>
            <w:r w:rsidRPr="00031732">
              <w:rPr>
                <w:color w:val="000000"/>
              </w:rPr>
              <w:t>93</w:t>
            </w:r>
          </w:p>
        </w:tc>
      </w:tr>
      <w:tr w:rsidR="00031732" w:rsidRPr="00031732" w14:paraId="374F02F3" w14:textId="77777777" w:rsidTr="00031732">
        <w:trPr>
          <w:trHeight w:val="165"/>
        </w:trPr>
        <w:tc>
          <w:tcPr>
            <w:tcW w:w="1000" w:type="dxa"/>
            <w:hideMark/>
          </w:tcPr>
          <w:p w14:paraId="24244623" w14:textId="77777777" w:rsidR="00031732" w:rsidRPr="00031732" w:rsidRDefault="00031732">
            <w:pPr>
              <w:pStyle w:val="NormalWeb"/>
              <w:spacing w:before="0" w:beforeAutospacing="0" w:after="0" w:afterAutospacing="0"/>
            </w:pPr>
            <w:r w:rsidRPr="00031732">
              <w:rPr>
                <w:b/>
                <w:bCs/>
                <w:color w:val="000000"/>
              </w:rPr>
              <w:t>DC</w:t>
            </w:r>
          </w:p>
        </w:tc>
        <w:tc>
          <w:tcPr>
            <w:tcW w:w="1459" w:type="dxa"/>
            <w:hideMark/>
          </w:tcPr>
          <w:p w14:paraId="1EA37A0B" w14:textId="77777777" w:rsidR="00031732" w:rsidRPr="00031732" w:rsidRDefault="00031732">
            <w:pPr>
              <w:pStyle w:val="NormalWeb"/>
              <w:spacing w:before="0" w:beforeAutospacing="0" w:after="0" w:afterAutospacing="0"/>
            </w:pPr>
            <w:r w:rsidRPr="00031732">
              <w:rPr>
                <w:color w:val="000000"/>
              </w:rPr>
              <w:t>4</w:t>
            </w:r>
          </w:p>
        </w:tc>
        <w:tc>
          <w:tcPr>
            <w:tcW w:w="910" w:type="dxa"/>
            <w:hideMark/>
          </w:tcPr>
          <w:p w14:paraId="008DBCDC" w14:textId="77777777" w:rsidR="00031732" w:rsidRPr="00031732" w:rsidRDefault="00031732">
            <w:pPr>
              <w:pStyle w:val="NormalWeb"/>
              <w:spacing w:before="0" w:beforeAutospacing="0" w:after="0" w:afterAutospacing="0"/>
            </w:pPr>
            <w:r w:rsidRPr="00031732">
              <w:rPr>
                <w:color w:val="000000"/>
              </w:rPr>
              <w:t>34</w:t>
            </w:r>
          </w:p>
        </w:tc>
        <w:tc>
          <w:tcPr>
            <w:tcW w:w="922" w:type="dxa"/>
            <w:hideMark/>
          </w:tcPr>
          <w:p w14:paraId="5892F4A0" w14:textId="77777777" w:rsidR="00031732" w:rsidRPr="00031732" w:rsidRDefault="00031732">
            <w:pPr>
              <w:pStyle w:val="NormalWeb"/>
              <w:spacing w:before="0" w:beforeAutospacing="0" w:after="0" w:afterAutospacing="0"/>
            </w:pPr>
            <w:r w:rsidRPr="00031732">
              <w:rPr>
                <w:color w:val="000000"/>
              </w:rPr>
              <w:t>12</w:t>
            </w:r>
          </w:p>
        </w:tc>
        <w:tc>
          <w:tcPr>
            <w:tcW w:w="1225" w:type="dxa"/>
            <w:hideMark/>
          </w:tcPr>
          <w:p w14:paraId="18BF7A84" w14:textId="77777777" w:rsidR="00031732" w:rsidRPr="00031732" w:rsidRDefault="00031732">
            <w:pPr>
              <w:pStyle w:val="NormalWeb"/>
              <w:spacing w:before="0" w:beforeAutospacing="0" w:after="0" w:afterAutospacing="0"/>
            </w:pPr>
            <w:r w:rsidRPr="00031732">
              <w:rPr>
                <w:color w:val="000000"/>
              </w:rPr>
              <w:t>23</w:t>
            </w:r>
          </w:p>
        </w:tc>
        <w:tc>
          <w:tcPr>
            <w:tcW w:w="805" w:type="dxa"/>
            <w:hideMark/>
          </w:tcPr>
          <w:p w14:paraId="04CBD779" w14:textId="77777777" w:rsidR="00031732" w:rsidRPr="00031732" w:rsidRDefault="00031732">
            <w:pPr>
              <w:pStyle w:val="NormalWeb"/>
              <w:spacing w:before="0" w:beforeAutospacing="0" w:after="0" w:afterAutospacing="0"/>
            </w:pPr>
            <w:r w:rsidRPr="00031732">
              <w:rPr>
                <w:color w:val="000000"/>
              </w:rPr>
              <w:t>11</w:t>
            </w:r>
          </w:p>
        </w:tc>
        <w:tc>
          <w:tcPr>
            <w:tcW w:w="1067" w:type="dxa"/>
            <w:hideMark/>
          </w:tcPr>
          <w:p w14:paraId="1B15F54E" w14:textId="77777777" w:rsidR="00031732" w:rsidRPr="00031732" w:rsidRDefault="00031732">
            <w:pPr>
              <w:pStyle w:val="NormalWeb"/>
              <w:spacing w:before="0" w:beforeAutospacing="0" w:after="0" w:afterAutospacing="0"/>
            </w:pPr>
            <w:r w:rsidRPr="00031732">
              <w:rPr>
                <w:color w:val="000000"/>
              </w:rPr>
              <w:t>1</w:t>
            </w:r>
          </w:p>
        </w:tc>
        <w:tc>
          <w:tcPr>
            <w:tcW w:w="922" w:type="dxa"/>
            <w:hideMark/>
          </w:tcPr>
          <w:p w14:paraId="34707B97" w14:textId="77777777" w:rsidR="00031732" w:rsidRPr="00031732" w:rsidRDefault="00031732">
            <w:pPr>
              <w:pStyle w:val="NormalWeb"/>
              <w:spacing w:before="0" w:beforeAutospacing="0" w:after="0" w:afterAutospacing="0"/>
            </w:pPr>
            <w:r w:rsidRPr="00031732">
              <w:rPr>
                <w:color w:val="000000"/>
              </w:rPr>
              <w:t>10</w:t>
            </w:r>
          </w:p>
        </w:tc>
        <w:tc>
          <w:tcPr>
            <w:tcW w:w="1040" w:type="dxa"/>
            <w:hideMark/>
          </w:tcPr>
          <w:p w14:paraId="5A4229EB" w14:textId="77777777" w:rsidR="00031732" w:rsidRPr="00031732" w:rsidRDefault="00031732">
            <w:pPr>
              <w:pStyle w:val="NormalWeb"/>
              <w:spacing w:before="0" w:beforeAutospacing="0" w:after="0" w:afterAutospacing="0"/>
            </w:pPr>
            <w:r w:rsidRPr="00031732">
              <w:rPr>
                <w:color w:val="000000"/>
              </w:rPr>
              <w:t>22</w:t>
            </w:r>
          </w:p>
        </w:tc>
      </w:tr>
      <w:tr w:rsidR="00031732" w:rsidRPr="00031732" w14:paraId="0B3ABAD9" w14:textId="77777777" w:rsidTr="00031732">
        <w:trPr>
          <w:trHeight w:val="165"/>
        </w:trPr>
        <w:tc>
          <w:tcPr>
            <w:tcW w:w="1000" w:type="dxa"/>
            <w:hideMark/>
          </w:tcPr>
          <w:p w14:paraId="6D30F14D" w14:textId="77777777" w:rsidR="00031732" w:rsidRPr="00031732" w:rsidRDefault="00031732">
            <w:pPr>
              <w:pStyle w:val="NormalWeb"/>
              <w:spacing w:before="0" w:beforeAutospacing="0" w:after="0" w:afterAutospacing="0"/>
            </w:pPr>
            <w:r w:rsidRPr="00031732">
              <w:rPr>
                <w:b/>
                <w:bCs/>
                <w:color w:val="000000"/>
              </w:rPr>
              <w:t>DE</w:t>
            </w:r>
          </w:p>
        </w:tc>
        <w:tc>
          <w:tcPr>
            <w:tcW w:w="1459" w:type="dxa"/>
            <w:hideMark/>
          </w:tcPr>
          <w:p w14:paraId="09A60CB0" w14:textId="77777777" w:rsidR="00031732" w:rsidRPr="00031732" w:rsidRDefault="00031732">
            <w:pPr>
              <w:pStyle w:val="NormalWeb"/>
              <w:spacing w:before="0" w:beforeAutospacing="0" w:after="0" w:afterAutospacing="0"/>
            </w:pPr>
            <w:r w:rsidRPr="00031732">
              <w:rPr>
                <w:color w:val="000000"/>
              </w:rPr>
              <w:t>1</w:t>
            </w:r>
          </w:p>
        </w:tc>
        <w:tc>
          <w:tcPr>
            <w:tcW w:w="910" w:type="dxa"/>
            <w:hideMark/>
          </w:tcPr>
          <w:p w14:paraId="42417D33" w14:textId="77777777" w:rsidR="00031732" w:rsidRPr="00031732" w:rsidRDefault="00031732">
            <w:pPr>
              <w:pStyle w:val="NormalWeb"/>
              <w:spacing w:before="0" w:beforeAutospacing="0" w:after="0" w:afterAutospacing="0"/>
            </w:pPr>
            <w:r w:rsidRPr="00031732">
              <w:rPr>
                <w:color w:val="000000"/>
              </w:rPr>
              <w:t>2</w:t>
            </w:r>
          </w:p>
        </w:tc>
        <w:tc>
          <w:tcPr>
            <w:tcW w:w="922" w:type="dxa"/>
            <w:hideMark/>
          </w:tcPr>
          <w:p w14:paraId="656CEF62" w14:textId="77777777" w:rsidR="00031732" w:rsidRPr="00031732" w:rsidRDefault="00031732">
            <w:pPr>
              <w:pStyle w:val="NormalWeb"/>
              <w:spacing w:before="0" w:beforeAutospacing="0" w:after="0" w:afterAutospacing="0"/>
            </w:pPr>
            <w:r w:rsidRPr="00031732">
              <w:rPr>
                <w:color w:val="000000"/>
              </w:rPr>
              <w:t>1</w:t>
            </w:r>
          </w:p>
        </w:tc>
        <w:tc>
          <w:tcPr>
            <w:tcW w:w="1225" w:type="dxa"/>
            <w:hideMark/>
          </w:tcPr>
          <w:p w14:paraId="1F2864FC" w14:textId="77777777" w:rsidR="00031732" w:rsidRPr="00031732" w:rsidRDefault="00031732">
            <w:pPr>
              <w:pStyle w:val="NormalWeb"/>
              <w:spacing w:before="0" w:beforeAutospacing="0" w:after="0" w:afterAutospacing="0"/>
            </w:pPr>
            <w:r w:rsidRPr="00031732">
              <w:rPr>
                <w:color w:val="000000"/>
              </w:rPr>
              <w:t>8</w:t>
            </w:r>
          </w:p>
        </w:tc>
        <w:tc>
          <w:tcPr>
            <w:tcW w:w="805" w:type="dxa"/>
            <w:hideMark/>
          </w:tcPr>
          <w:p w14:paraId="6BB6DDFA" w14:textId="77777777" w:rsidR="00031732" w:rsidRPr="00031732" w:rsidRDefault="00031732">
            <w:pPr>
              <w:pStyle w:val="NormalWeb"/>
              <w:spacing w:before="0" w:beforeAutospacing="0" w:after="0" w:afterAutospacing="0"/>
            </w:pPr>
            <w:r w:rsidRPr="00031732">
              <w:rPr>
                <w:color w:val="000000"/>
              </w:rPr>
              <w:t>6</w:t>
            </w:r>
          </w:p>
        </w:tc>
        <w:tc>
          <w:tcPr>
            <w:tcW w:w="1067" w:type="dxa"/>
            <w:hideMark/>
          </w:tcPr>
          <w:p w14:paraId="616EB621" w14:textId="77777777" w:rsidR="00031732" w:rsidRPr="00031732" w:rsidRDefault="00031732">
            <w:pPr>
              <w:pStyle w:val="NormalWeb"/>
              <w:spacing w:before="0" w:beforeAutospacing="0" w:after="0" w:afterAutospacing="0"/>
            </w:pPr>
            <w:r w:rsidRPr="00031732">
              <w:rPr>
                <w:color w:val="000000"/>
              </w:rPr>
              <w:t>20</w:t>
            </w:r>
          </w:p>
        </w:tc>
        <w:tc>
          <w:tcPr>
            <w:tcW w:w="922" w:type="dxa"/>
            <w:hideMark/>
          </w:tcPr>
          <w:p w14:paraId="6F4E08FF" w14:textId="77777777" w:rsidR="00031732" w:rsidRPr="00031732" w:rsidRDefault="00031732">
            <w:pPr>
              <w:pStyle w:val="NormalWeb"/>
              <w:spacing w:before="0" w:beforeAutospacing="0" w:after="0" w:afterAutospacing="0"/>
            </w:pPr>
            <w:r w:rsidRPr="00031732">
              <w:rPr>
                <w:color w:val="000000"/>
              </w:rPr>
              <w:t>9</w:t>
            </w:r>
          </w:p>
        </w:tc>
        <w:tc>
          <w:tcPr>
            <w:tcW w:w="1040" w:type="dxa"/>
            <w:hideMark/>
          </w:tcPr>
          <w:p w14:paraId="1FBC05E4" w14:textId="77777777" w:rsidR="00031732" w:rsidRPr="00031732" w:rsidRDefault="00031732">
            <w:pPr>
              <w:pStyle w:val="NormalWeb"/>
              <w:spacing w:before="0" w:beforeAutospacing="0" w:after="0" w:afterAutospacing="0"/>
            </w:pPr>
            <w:r w:rsidRPr="00031732">
              <w:rPr>
                <w:color w:val="000000"/>
              </w:rPr>
              <w:t>47</w:t>
            </w:r>
          </w:p>
        </w:tc>
      </w:tr>
      <w:tr w:rsidR="00031732" w:rsidRPr="00031732" w14:paraId="194FC6C7" w14:textId="77777777" w:rsidTr="00031732">
        <w:trPr>
          <w:trHeight w:val="165"/>
        </w:trPr>
        <w:tc>
          <w:tcPr>
            <w:tcW w:w="1000" w:type="dxa"/>
            <w:hideMark/>
          </w:tcPr>
          <w:p w14:paraId="671EC117" w14:textId="77777777" w:rsidR="00031732" w:rsidRPr="00031732" w:rsidRDefault="00031732">
            <w:pPr>
              <w:pStyle w:val="NormalWeb"/>
              <w:spacing w:before="0" w:beforeAutospacing="0" w:after="0" w:afterAutospacing="0"/>
            </w:pPr>
            <w:r w:rsidRPr="00031732">
              <w:rPr>
                <w:b/>
                <w:bCs/>
                <w:color w:val="000000"/>
              </w:rPr>
              <w:t>FL</w:t>
            </w:r>
          </w:p>
        </w:tc>
        <w:tc>
          <w:tcPr>
            <w:tcW w:w="1459" w:type="dxa"/>
            <w:hideMark/>
          </w:tcPr>
          <w:p w14:paraId="21E27A48" w14:textId="77777777" w:rsidR="00031732" w:rsidRPr="00031732" w:rsidRDefault="00031732">
            <w:pPr>
              <w:pStyle w:val="NormalWeb"/>
              <w:spacing w:before="0" w:beforeAutospacing="0" w:after="0" w:afterAutospacing="0"/>
            </w:pPr>
            <w:r w:rsidRPr="00031732">
              <w:rPr>
                <w:color w:val="000000"/>
              </w:rPr>
              <w:t>98</w:t>
            </w:r>
          </w:p>
        </w:tc>
        <w:tc>
          <w:tcPr>
            <w:tcW w:w="910" w:type="dxa"/>
            <w:hideMark/>
          </w:tcPr>
          <w:p w14:paraId="0879D75A" w14:textId="77777777" w:rsidR="00031732" w:rsidRPr="00031732" w:rsidRDefault="00031732">
            <w:pPr>
              <w:pStyle w:val="NormalWeb"/>
              <w:spacing w:before="0" w:beforeAutospacing="0" w:after="0" w:afterAutospacing="0"/>
            </w:pPr>
            <w:r w:rsidRPr="00031732">
              <w:rPr>
                <w:color w:val="000000"/>
              </w:rPr>
              <w:t>65</w:t>
            </w:r>
          </w:p>
        </w:tc>
        <w:tc>
          <w:tcPr>
            <w:tcW w:w="922" w:type="dxa"/>
            <w:hideMark/>
          </w:tcPr>
          <w:p w14:paraId="45475E34" w14:textId="77777777" w:rsidR="00031732" w:rsidRPr="00031732" w:rsidRDefault="00031732">
            <w:pPr>
              <w:pStyle w:val="NormalWeb"/>
              <w:spacing w:before="0" w:beforeAutospacing="0" w:after="0" w:afterAutospacing="0"/>
            </w:pPr>
            <w:r w:rsidRPr="00031732">
              <w:rPr>
                <w:color w:val="000000"/>
              </w:rPr>
              <w:t>384</w:t>
            </w:r>
          </w:p>
        </w:tc>
        <w:tc>
          <w:tcPr>
            <w:tcW w:w="1225" w:type="dxa"/>
            <w:hideMark/>
          </w:tcPr>
          <w:p w14:paraId="5DF5C7CE" w14:textId="77777777" w:rsidR="00031732" w:rsidRPr="00031732" w:rsidRDefault="00031732">
            <w:pPr>
              <w:pStyle w:val="NormalWeb"/>
              <w:spacing w:before="0" w:beforeAutospacing="0" w:after="0" w:afterAutospacing="0"/>
            </w:pPr>
            <w:r w:rsidRPr="00031732">
              <w:rPr>
                <w:color w:val="000000"/>
              </w:rPr>
              <w:t>54</w:t>
            </w:r>
          </w:p>
        </w:tc>
        <w:tc>
          <w:tcPr>
            <w:tcW w:w="805" w:type="dxa"/>
            <w:hideMark/>
          </w:tcPr>
          <w:p w14:paraId="38FF1EA6" w14:textId="77777777" w:rsidR="00031732" w:rsidRPr="00031732" w:rsidRDefault="00031732">
            <w:pPr>
              <w:pStyle w:val="NormalWeb"/>
              <w:spacing w:before="0" w:beforeAutospacing="0" w:after="0" w:afterAutospacing="0"/>
            </w:pPr>
            <w:r w:rsidRPr="00031732">
              <w:rPr>
                <w:color w:val="000000"/>
              </w:rPr>
              <w:t>36</w:t>
            </w:r>
          </w:p>
        </w:tc>
        <w:tc>
          <w:tcPr>
            <w:tcW w:w="1067" w:type="dxa"/>
            <w:hideMark/>
          </w:tcPr>
          <w:p w14:paraId="2E47A6F7" w14:textId="77777777" w:rsidR="00031732" w:rsidRPr="00031732" w:rsidRDefault="00031732">
            <w:pPr>
              <w:pStyle w:val="NormalWeb"/>
              <w:spacing w:before="0" w:beforeAutospacing="0" w:after="0" w:afterAutospacing="0"/>
            </w:pPr>
            <w:r w:rsidRPr="00031732">
              <w:rPr>
                <w:color w:val="000000"/>
              </w:rPr>
              <w:t>127</w:t>
            </w:r>
          </w:p>
        </w:tc>
        <w:tc>
          <w:tcPr>
            <w:tcW w:w="922" w:type="dxa"/>
            <w:hideMark/>
          </w:tcPr>
          <w:p w14:paraId="0DDD1159" w14:textId="77777777" w:rsidR="00031732" w:rsidRPr="00031732" w:rsidRDefault="00031732">
            <w:pPr>
              <w:pStyle w:val="NormalWeb"/>
              <w:spacing w:before="0" w:beforeAutospacing="0" w:after="0" w:afterAutospacing="0"/>
            </w:pPr>
            <w:r w:rsidRPr="00031732">
              <w:rPr>
                <w:color w:val="000000"/>
              </w:rPr>
              <w:t>113</w:t>
            </w:r>
          </w:p>
        </w:tc>
        <w:tc>
          <w:tcPr>
            <w:tcW w:w="1040" w:type="dxa"/>
            <w:hideMark/>
          </w:tcPr>
          <w:p w14:paraId="74EF3EF9" w14:textId="77777777" w:rsidR="00031732" w:rsidRPr="00031732" w:rsidRDefault="00031732">
            <w:pPr>
              <w:pStyle w:val="NormalWeb"/>
              <w:spacing w:before="0" w:beforeAutospacing="0" w:after="0" w:afterAutospacing="0"/>
            </w:pPr>
            <w:r w:rsidRPr="00031732">
              <w:rPr>
                <w:color w:val="000000"/>
              </w:rPr>
              <w:t>877</w:t>
            </w:r>
          </w:p>
        </w:tc>
      </w:tr>
      <w:tr w:rsidR="00031732" w:rsidRPr="00031732" w14:paraId="7E73AFB1" w14:textId="77777777" w:rsidTr="00031732">
        <w:trPr>
          <w:trHeight w:val="165"/>
        </w:trPr>
        <w:tc>
          <w:tcPr>
            <w:tcW w:w="1000" w:type="dxa"/>
            <w:hideMark/>
          </w:tcPr>
          <w:p w14:paraId="24897E8F" w14:textId="77777777" w:rsidR="00031732" w:rsidRPr="00031732" w:rsidRDefault="00031732">
            <w:pPr>
              <w:pStyle w:val="NormalWeb"/>
              <w:spacing w:before="0" w:beforeAutospacing="0" w:after="0" w:afterAutospacing="0"/>
            </w:pPr>
            <w:r w:rsidRPr="00031732">
              <w:rPr>
                <w:b/>
                <w:bCs/>
                <w:color w:val="000000"/>
              </w:rPr>
              <w:t>GA</w:t>
            </w:r>
          </w:p>
        </w:tc>
        <w:tc>
          <w:tcPr>
            <w:tcW w:w="1459" w:type="dxa"/>
            <w:hideMark/>
          </w:tcPr>
          <w:p w14:paraId="49C90B9D" w14:textId="77777777" w:rsidR="00031732" w:rsidRPr="00031732" w:rsidRDefault="00031732">
            <w:pPr>
              <w:pStyle w:val="NormalWeb"/>
              <w:spacing w:before="0" w:beforeAutospacing="0" w:after="0" w:afterAutospacing="0"/>
            </w:pPr>
            <w:r w:rsidRPr="00031732">
              <w:rPr>
                <w:color w:val="000000"/>
              </w:rPr>
              <w:t>105</w:t>
            </w:r>
          </w:p>
        </w:tc>
        <w:tc>
          <w:tcPr>
            <w:tcW w:w="910" w:type="dxa"/>
            <w:hideMark/>
          </w:tcPr>
          <w:p w14:paraId="40CF73CE" w14:textId="77777777" w:rsidR="00031732" w:rsidRPr="00031732" w:rsidRDefault="00031732">
            <w:pPr>
              <w:pStyle w:val="NormalWeb"/>
              <w:spacing w:before="0" w:beforeAutospacing="0" w:after="0" w:afterAutospacing="0"/>
            </w:pPr>
            <w:r w:rsidRPr="00031732">
              <w:rPr>
                <w:color w:val="000000"/>
              </w:rPr>
              <w:t>90</w:t>
            </w:r>
          </w:p>
        </w:tc>
        <w:tc>
          <w:tcPr>
            <w:tcW w:w="922" w:type="dxa"/>
            <w:hideMark/>
          </w:tcPr>
          <w:p w14:paraId="719A83A5" w14:textId="77777777" w:rsidR="00031732" w:rsidRPr="00031732" w:rsidRDefault="00031732">
            <w:pPr>
              <w:pStyle w:val="NormalWeb"/>
              <w:spacing w:before="0" w:beforeAutospacing="0" w:after="0" w:afterAutospacing="0"/>
            </w:pPr>
            <w:r w:rsidRPr="00031732">
              <w:rPr>
                <w:color w:val="000000"/>
              </w:rPr>
              <w:t>105</w:t>
            </w:r>
          </w:p>
        </w:tc>
        <w:tc>
          <w:tcPr>
            <w:tcW w:w="1225" w:type="dxa"/>
            <w:hideMark/>
          </w:tcPr>
          <w:p w14:paraId="4FB93AAA" w14:textId="77777777" w:rsidR="00031732" w:rsidRPr="00031732" w:rsidRDefault="00031732">
            <w:pPr>
              <w:pStyle w:val="NormalWeb"/>
              <w:spacing w:before="0" w:beforeAutospacing="0" w:after="0" w:afterAutospacing="0"/>
            </w:pPr>
            <w:r w:rsidRPr="00031732">
              <w:rPr>
                <w:color w:val="000000"/>
              </w:rPr>
              <w:t>68</w:t>
            </w:r>
          </w:p>
        </w:tc>
        <w:tc>
          <w:tcPr>
            <w:tcW w:w="805" w:type="dxa"/>
            <w:hideMark/>
          </w:tcPr>
          <w:p w14:paraId="100C70FD" w14:textId="77777777" w:rsidR="00031732" w:rsidRPr="00031732" w:rsidRDefault="00031732">
            <w:pPr>
              <w:pStyle w:val="NormalWeb"/>
              <w:spacing w:before="0" w:beforeAutospacing="0" w:after="0" w:afterAutospacing="0"/>
            </w:pPr>
            <w:r w:rsidRPr="00031732">
              <w:rPr>
                <w:color w:val="000000"/>
              </w:rPr>
              <w:t>58</w:t>
            </w:r>
          </w:p>
        </w:tc>
        <w:tc>
          <w:tcPr>
            <w:tcW w:w="1067" w:type="dxa"/>
            <w:hideMark/>
          </w:tcPr>
          <w:p w14:paraId="48575C99" w14:textId="77777777" w:rsidR="00031732" w:rsidRPr="00031732" w:rsidRDefault="00031732">
            <w:pPr>
              <w:pStyle w:val="NormalWeb"/>
              <w:spacing w:before="0" w:beforeAutospacing="0" w:after="0" w:afterAutospacing="0"/>
            </w:pPr>
            <w:r w:rsidRPr="00031732">
              <w:rPr>
                <w:color w:val="000000"/>
              </w:rPr>
              <w:t>112</w:t>
            </w:r>
          </w:p>
        </w:tc>
        <w:tc>
          <w:tcPr>
            <w:tcW w:w="922" w:type="dxa"/>
            <w:hideMark/>
          </w:tcPr>
          <w:p w14:paraId="5A882662" w14:textId="77777777" w:rsidR="00031732" w:rsidRPr="00031732" w:rsidRDefault="00031732">
            <w:pPr>
              <w:pStyle w:val="NormalWeb"/>
              <w:spacing w:before="0" w:beforeAutospacing="0" w:after="0" w:afterAutospacing="0"/>
            </w:pPr>
            <w:r w:rsidRPr="00031732">
              <w:rPr>
                <w:color w:val="000000"/>
              </w:rPr>
              <w:t>92</w:t>
            </w:r>
          </w:p>
        </w:tc>
        <w:tc>
          <w:tcPr>
            <w:tcW w:w="1040" w:type="dxa"/>
            <w:hideMark/>
          </w:tcPr>
          <w:p w14:paraId="34355E69" w14:textId="77777777" w:rsidR="00031732" w:rsidRPr="00031732" w:rsidRDefault="00031732">
            <w:pPr>
              <w:pStyle w:val="NormalWeb"/>
              <w:spacing w:before="0" w:beforeAutospacing="0" w:after="0" w:afterAutospacing="0"/>
            </w:pPr>
            <w:r w:rsidRPr="00031732">
              <w:rPr>
                <w:color w:val="000000"/>
              </w:rPr>
              <w:t>730</w:t>
            </w:r>
          </w:p>
        </w:tc>
      </w:tr>
      <w:tr w:rsidR="00031732" w:rsidRPr="00031732" w14:paraId="3A469430" w14:textId="77777777" w:rsidTr="00031732">
        <w:trPr>
          <w:trHeight w:val="165"/>
        </w:trPr>
        <w:tc>
          <w:tcPr>
            <w:tcW w:w="1000" w:type="dxa"/>
            <w:hideMark/>
          </w:tcPr>
          <w:p w14:paraId="3728196E" w14:textId="77777777" w:rsidR="00031732" w:rsidRPr="00031732" w:rsidRDefault="00031732">
            <w:pPr>
              <w:pStyle w:val="NormalWeb"/>
              <w:spacing w:before="0" w:beforeAutospacing="0" w:after="0" w:afterAutospacing="0"/>
            </w:pPr>
            <w:r w:rsidRPr="00031732">
              <w:rPr>
                <w:b/>
                <w:bCs/>
                <w:color w:val="000000"/>
              </w:rPr>
              <w:t>HI</w:t>
            </w:r>
          </w:p>
        </w:tc>
        <w:tc>
          <w:tcPr>
            <w:tcW w:w="1459" w:type="dxa"/>
            <w:hideMark/>
          </w:tcPr>
          <w:p w14:paraId="18645BAB" w14:textId="77777777" w:rsidR="00031732" w:rsidRPr="00031732" w:rsidRDefault="00031732">
            <w:pPr>
              <w:pStyle w:val="NormalWeb"/>
              <w:spacing w:before="0" w:beforeAutospacing="0" w:after="0" w:afterAutospacing="0"/>
            </w:pPr>
            <w:r w:rsidRPr="00031732">
              <w:rPr>
                <w:color w:val="000000"/>
              </w:rPr>
              <w:t>0</w:t>
            </w:r>
          </w:p>
        </w:tc>
        <w:tc>
          <w:tcPr>
            <w:tcW w:w="910" w:type="dxa"/>
            <w:hideMark/>
          </w:tcPr>
          <w:p w14:paraId="5D1D6644" w14:textId="77777777" w:rsidR="00031732" w:rsidRPr="00031732" w:rsidRDefault="00031732">
            <w:pPr>
              <w:pStyle w:val="NormalWeb"/>
              <w:spacing w:before="0" w:beforeAutospacing="0" w:after="0" w:afterAutospacing="0"/>
            </w:pPr>
            <w:r w:rsidRPr="00031732">
              <w:rPr>
                <w:color w:val="000000"/>
              </w:rPr>
              <w:t>1</w:t>
            </w:r>
          </w:p>
        </w:tc>
        <w:tc>
          <w:tcPr>
            <w:tcW w:w="922" w:type="dxa"/>
            <w:hideMark/>
          </w:tcPr>
          <w:p w14:paraId="4BE932EB" w14:textId="77777777" w:rsidR="00031732" w:rsidRPr="00031732" w:rsidRDefault="00031732">
            <w:pPr>
              <w:pStyle w:val="NormalWeb"/>
              <w:spacing w:before="0" w:beforeAutospacing="0" w:after="0" w:afterAutospacing="0"/>
            </w:pPr>
            <w:r w:rsidRPr="00031732">
              <w:rPr>
                <w:color w:val="000000"/>
              </w:rPr>
              <w:t>1</w:t>
            </w:r>
          </w:p>
        </w:tc>
        <w:tc>
          <w:tcPr>
            <w:tcW w:w="1225" w:type="dxa"/>
            <w:hideMark/>
          </w:tcPr>
          <w:p w14:paraId="4C5330A5" w14:textId="77777777" w:rsidR="00031732" w:rsidRPr="00031732" w:rsidRDefault="00031732">
            <w:pPr>
              <w:pStyle w:val="NormalWeb"/>
              <w:spacing w:before="0" w:beforeAutospacing="0" w:after="0" w:afterAutospacing="0"/>
            </w:pPr>
            <w:r w:rsidRPr="00031732">
              <w:rPr>
                <w:color w:val="000000"/>
              </w:rPr>
              <w:t>23</w:t>
            </w:r>
          </w:p>
        </w:tc>
        <w:tc>
          <w:tcPr>
            <w:tcW w:w="805" w:type="dxa"/>
            <w:hideMark/>
          </w:tcPr>
          <w:p w14:paraId="2E7E0A86" w14:textId="77777777" w:rsidR="00031732" w:rsidRPr="00031732" w:rsidRDefault="00031732">
            <w:pPr>
              <w:pStyle w:val="NormalWeb"/>
              <w:spacing w:before="0" w:beforeAutospacing="0" w:after="0" w:afterAutospacing="0"/>
            </w:pPr>
            <w:r w:rsidRPr="00031732">
              <w:rPr>
                <w:color w:val="000000"/>
              </w:rPr>
              <w:t>5</w:t>
            </w:r>
          </w:p>
        </w:tc>
        <w:tc>
          <w:tcPr>
            <w:tcW w:w="1067" w:type="dxa"/>
            <w:hideMark/>
          </w:tcPr>
          <w:p w14:paraId="346695B1" w14:textId="77777777" w:rsidR="00031732" w:rsidRPr="00031732" w:rsidRDefault="00031732">
            <w:pPr>
              <w:pStyle w:val="NormalWeb"/>
              <w:spacing w:before="0" w:beforeAutospacing="0" w:after="0" w:afterAutospacing="0"/>
            </w:pPr>
            <w:r w:rsidRPr="00031732">
              <w:rPr>
                <w:color w:val="000000"/>
              </w:rPr>
              <w:t>10</w:t>
            </w:r>
          </w:p>
        </w:tc>
        <w:tc>
          <w:tcPr>
            <w:tcW w:w="922" w:type="dxa"/>
            <w:hideMark/>
          </w:tcPr>
          <w:p w14:paraId="5E896710" w14:textId="77777777" w:rsidR="00031732" w:rsidRPr="00031732" w:rsidRDefault="00031732">
            <w:pPr>
              <w:pStyle w:val="NormalWeb"/>
              <w:spacing w:before="0" w:beforeAutospacing="0" w:after="0" w:afterAutospacing="0"/>
            </w:pPr>
            <w:r w:rsidRPr="00031732">
              <w:rPr>
                <w:color w:val="000000"/>
              </w:rPr>
              <w:t>5</w:t>
            </w:r>
          </w:p>
        </w:tc>
        <w:tc>
          <w:tcPr>
            <w:tcW w:w="1040" w:type="dxa"/>
            <w:hideMark/>
          </w:tcPr>
          <w:p w14:paraId="5843C0C1" w14:textId="77777777" w:rsidR="00031732" w:rsidRPr="00031732" w:rsidRDefault="00031732">
            <w:pPr>
              <w:pStyle w:val="NormalWeb"/>
              <w:spacing w:before="0" w:beforeAutospacing="0" w:after="0" w:afterAutospacing="0"/>
            </w:pPr>
            <w:r w:rsidRPr="00031732">
              <w:rPr>
                <w:color w:val="000000"/>
              </w:rPr>
              <w:t>45</w:t>
            </w:r>
          </w:p>
        </w:tc>
      </w:tr>
      <w:tr w:rsidR="00031732" w:rsidRPr="00031732" w14:paraId="41B2E715" w14:textId="77777777" w:rsidTr="00031732">
        <w:trPr>
          <w:trHeight w:val="165"/>
        </w:trPr>
        <w:tc>
          <w:tcPr>
            <w:tcW w:w="1000" w:type="dxa"/>
            <w:hideMark/>
          </w:tcPr>
          <w:p w14:paraId="40AFDABE" w14:textId="77777777" w:rsidR="00031732" w:rsidRPr="00031732" w:rsidRDefault="00031732">
            <w:pPr>
              <w:pStyle w:val="NormalWeb"/>
              <w:spacing w:before="0" w:beforeAutospacing="0" w:after="0" w:afterAutospacing="0"/>
            </w:pPr>
            <w:r w:rsidRPr="00031732">
              <w:rPr>
                <w:b/>
                <w:bCs/>
                <w:color w:val="000000"/>
              </w:rPr>
              <w:t>ID</w:t>
            </w:r>
          </w:p>
        </w:tc>
        <w:tc>
          <w:tcPr>
            <w:tcW w:w="1459" w:type="dxa"/>
            <w:hideMark/>
          </w:tcPr>
          <w:p w14:paraId="356774AE" w14:textId="77777777" w:rsidR="00031732" w:rsidRPr="00031732" w:rsidRDefault="00031732">
            <w:pPr>
              <w:pStyle w:val="NormalWeb"/>
              <w:spacing w:before="0" w:beforeAutospacing="0" w:after="0" w:afterAutospacing="0"/>
            </w:pPr>
            <w:r w:rsidRPr="00031732">
              <w:rPr>
                <w:color w:val="000000"/>
              </w:rPr>
              <w:t>2</w:t>
            </w:r>
          </w:p>
        </w:tc>
        <w:tc>
          <w:tcPr>
            <w:tcW w:w="910" w:type="dxa"/>
            <w:hideMark/>
          </w:tcPr>
          <w:p w14:paraId="5CF3FFE4" w14:textId="77777777" w:rsidR="00031732" w:rsidRPr="00031732" w:rsidRDefault="00031732">
            <w:pPr>
              <w:pStyle w:val="NormalWeb"/>
              <w:spacing w:before="0" w:beforeAutospacing="0" w:after="0" w:afterAutospacing="0"/>
            </w:pPr>
            <w:r w:rsidRPr="00031732">
              <w:rPr>
                <w:color w:val="000000"/>
              </w:rPr>
              <w:t>1</w:t>
            </w:r>
          </w:p>
        </w:tc>
        <w:tc>
          <w:tcPr>
            <w:tcW w:w="922" w:type="dxa"/>
            <w:hideMark/>
          </w:tcPr>
          <w:p w14:paraId="17ACAF03" w14:textId="77777777" w:rsidR="00031732" w:rsidRPr="00031732" w:rsidRDefault="00031732">
            <w:pPr>
              <w:pStyle w:val="NormalWeb"/>
              <w:spacing w:before="0" w:beforeAutospacing="0" w:after="0" w:afterAutospacing="0"/>
            </w:pPr>
            <w:r w:rsidRPr="00031732">
              <w:rPr>
                <w:color w:val="000000"/>
              </w:rPr>
              <w:t>2</w:t>
            </w:r>
          </w:p>
        </w:tc>
        <w:tc>
          <w:tcPr>
            <w:tcW w:w="1225" w:type="dxa"/>
            <w:hideMark/>
          </w:tcPr>
          <w:p w14:paraId="56C2D01E" w14:textId="77777777" w:rsidR="00031732" w:rsidRPr="00031732" w:rsidRDefault="00031732">
            <w:pPr>
              <w:pStyle w:val="NormalWeb"/>
              <w:spacing w:before="0" w:beforeAutospacing="0" w:after="0" w:afterAutospacing="0"/>
            </w:pPr>
            <w:r w:rsidRPr="00031732">
              <w:rPr>
                <w:color w:val="000000"/>
              </w:rPr>
              <w:t>7</w:t>
            </w:r>
          </w:p>
        </w:tc>
        <w:tc>
          <w:tcPr>
            <w:tcW w:w="805" w:type="dxa"/>
            <w:hideMark/>
          </w:tcPr>
          <w:p w14:paraId="0AB6FA6D" w14:textId="77777777" w:rsidR="00031732" w:rsidRPr="00031732" w:rsidRDefault="00031732">
            <w:pPr>
              <w:pStyle w:val="NormalWeb"/>
              <w:spacing w:before="0" w:beforeAutospacing="0" w:after="0" w:afterAutospacing="0"/>
            </w:pPr>
            <w:r w:rsidRPr="00031732">
              <w:rPr>
                <w:color w:val="000000"/>
              </w:rPr>
              <w:t>4</w:t>
            </w:r>
          </w:p>
        </w:tc>
        <w:tc>
          <w:tcPr>
            <w:tcW w:w="1067" w:type="dxa"/>
            <w:hideMark/>
          </w:tcPr>
          <w:p w14:paraId="28B1CDD0" w14:textId="77777777" w:rsidR="00031732" w:rsidRPr="00031732" w:rsidRDefault="00031732">
            <w:pPr>
              <w:pStyle w:val="NormalWeb"/>
              <w:spacing w:before="0" w:beforeAutospacing="0" w:after="0" w:afterAutospacing="0"/>
            </w:pPr>
            <w:r w:rsidRPr="00031732">
              <w:rPr>
                <w:color w:val="000000"/>
              </w:rPr>
              <w:t>8</w:t>
            </w:r>
          </w:p>
        </w:tc>
        <w:tc>
          <w:tcPr>
            <w:tcW w:w="922" w:type="dxa"/>
            <w:hideMark/>
          </w:tcPr>
          <w:p w14:paraId="48317077" w14:textId="77777777" w:rsidR="00031732" w:rsidRPr="00031732" w:rsidRDefault="00031732">
            <w:pPr>
              <w:pStyle w:val="NormalWeb"/>
              <w:spacing w:before="0" w:beforeAutospacing="0" w:after="0" w:afterAutospacing="0"/>
            </w:pPr>
            <w:r w:rsidRPr="00031732">
              <w:rPr>
                <w:color w:val="000000"/>
              </w:rPr>
              <w:t>3</w:t>
            </w:r>
          </w:p>
        </w:tc>
        <w:tc>
          <w:tcPr>
            <w:tcW w:w="1040" w:type="dxa"/>
            <w:hideMark/>
          </w:tcPr>
          <w:p w14:paraId="2BB45F25" w14:textId="77777777" w:rsidR="00031732" w:rsidRPr="00031732" w:rsidRDefault="00031732">
            <w:pPr>
              <w:pStyle w:val="NormalWeb"/>
              <w:spacing w:before="0" w:beforeAutospacing="0" w:after="0" w:afterAutospacing="0"/>
            </w:pPr>
            <w:r w:rsidRPr="00031732">
              <w:rPr>
                <w:color w:val="000000"/>
              </w:rPr>
              <w:t>27</w:t>
            </w:r>
          </w:p>
        </w:tc>
      </w:tr>
      <w:tr w:rsidR="00031732" w:rsidRPr="00031732" w14:paraId="03ED9E8E" w14:textId="77777777" w:rsidTr="00031732">
        <w:trPr>
          <w:trHeight w:val="165"/>
        </w:trPr>
        <w:tc>
          <w:tcPr>
            <w:tcW w:w="1000" w:type="dxa"/>
            <w:hideMark/>
          </w:tcPr>
          <w:p w14:paraId="0757E5E7" w14:textId="77777777" w:rsidR="00031732" w:rsidRPr="00031732" w:rsidRDefault="00031732">
            <w:pPr>
              <w:pStyle w:val="NormalWeb"/>
              <w:spacing w:before="0" w:beforeAutospacing="0" w:after="0" w:afterAutospacing="0"/>
            </w:pPr>
            <w:r w:rsidRPr="00031732">
              <w:rPr>
                <w:b/>
                <w:bCs/>
                <w:color w:val="000000"/>
              </w:rPr>
              <w:t>IL</w:t>
            </w:r>
          </w:p>
        </w:tc>
        <w:tc>
          <w:tcPr>
            <w:tcW w:w="1459" w:type="dxa"/>
            <w:hideMark/>
          </w:tcPr>
          <w:p w14:paraId="521B7727" w14:textId="77777777" w:rsidR="00031732" w:rsidRPr="00031732" w:rsidRDefault="00031732">
            <w:pPr>
              <w:pStyle w:val="NormalWeb"/>
              <w:spacing w:before="0" w:beforeAutospacing="0" w:after="0" w:afterAutospacing="0"/>
            </w:pPr>
            <w:r w:rsidRPr="00031732">
              <w:rPr>
                <w:color w:val="000000"/>
              </w:rPr>
              <w:t>72</w:t>
            </w:r>
          </w:p>
        </w:tc>
        <w:tc>
          <w:tcPr>
            <w:tcW w:w="910" w:type="dxa"/>
            <w:hideMark/>
          </w:tcPr>
          <w:p w14:paraId="02B701C4" w14:textId="77777777" w:rsidR="00031732" w:rsidRPr="00031732" w:rsidRDefault="00031732">
            <w:pPr>
              <w:pStyle w:val="NormalWeb"/>
              <w:spacing w:before="0" w:beforeAutospacing="0" w:after="0" w:afterAutospacing="0"/>
            </w:pPr>
            <w:r w:rsidRPr="00031732">
              <w:rPr>
                <w:color w:val="000000"/>
              </w:rPr>
              <w:t>82</w:t>
            </w:r>
          </w:p>
        </w:tc>
        <w:tc>
          <w:tcPr>
            <w:tcW w:w="922" w:type="dxa"/>
            <w:hideMark/>
          </w:tcPr>
          <w:p w14:paraId="41CB7393" w14:textId="77777777" w:rsidR="00031732" w:rsidRPr="00031732" w:rsidRDefault="00031732">
            <w:pPr>
              <w:pStyle w:val="NormalWeb"/>
              <w:spacing w:before="0" w:beforeAutospacing="0" w:after="0" w:afterAutospacing="0"/>
            </w:pPr>
            <w:r w:rsidRPr="00031732">
              <w:rPr>
                <w:color w:val="000000"/>
              </w:rPr>
              <w:t>211</w:t>
            </w:r>
          </w:p>
        </w:tc>
        <w:tc>
          <w:tcPr>
            <w:tcW w:w="1225" w:type="dxa"/>
            <w:hideMark/>
          </w:tcPr>
          <w:p w14:paraId="351DB129" w14:textId="77777777" w:rsidR="00031732" w:rsidRPr="00031732" w:rsidRDefault="00031732">
            <w:pPr>
              <w:pStyle w:val="NormalWeb"/>
              <w:spacing w:before="0" w:beforeAutospacing="0" w:after="0" w:afterAutospacing="0"/>
            </w:pPr>
            <w:r w:rsidRPr="00031732">
              <w:rPr>
                <w:color w:val="000000"/>
              </w:rPr>
              <w:t>34</w:t>
            </w:r>
          </w:p>
        </w:tc>
        <w:tc>
          <w:tcPr>
            <w:tcW w:w="805" w:type="dxa"/>
            <w:hideMark/>
          </w:tcPr>
          <w:p w14:paraId="4F224BCF" w14:textId="77777777" w:rsidR="00031732" w:rsidRPr="00031732" w:rsidRDefault="00031732">
            <w:pPr>
              <w:pStyle w:val="NormalWeb"/>
              <w:spacing w:before="0" w:beforeAutospacing="0" w:after="0" w:afterAutospacing="0"/>
            </w:pPr>
            <w:r w:rsidRPr="00031732">
              <w:rPr>
                <w:color w:val="000000"/>
              </w:rPr>
              <w:t>26</w:t>
            </w:r>
          </w:p>
        </w:tc>
        <w:tc>
          <w:tcPr>
            <w:tcW w:w="1067" w:type="dxa"/>
            <w:hideMark/>
          </w:tcPr>
          <w:p w14:paraId="71C31CD6" w14:textId="77777777" w:rsidR="00031732" w:rsidRPr="00031732" w:rsidRDefault="00031732">
            <w:pPr>
              <w:pStyle w:val="NormalWeb"/>
              <w:spacing w:before="0" w:beforeAutospacing="0" w:after="0" w:afterAutospacing="0"/>
            </w:pPr>
            <w:r w:rsidRPr="00031732">
              <w:rPr>
                <w:color w:val="000000"/>
              </w:rPr>
              <w:t>132</w:t>
            </w:r>
          </w:p>
        </w:tc>
        <w:tc>
          <w:tcPr>
            <w:tcW w:w="922" w:type="dxa"/>
            <w:hideMark/>
          </w:tcPr>
          <w:p w14:paraId="6536395F" w14:textId="77777777" w:rsidR="00031732" w:rsidRPr="00031732" w:rsidRDefault="00031732">
            <w:pPr>
              <w:pStyle w:val="NormalWeb"/>
              <w:spacing w:before="0" w:beforeAutospacing="0" w:after="0" w:afterAutospacing="0"/>
            </w:pPr>
            <w:r w:rsidRPr="00031732">
              <w:rPr>
                <w:color w:val="000000"/>
              </w:rPr>
              <w:t>108</w:t>
            </w:r>
          </w:p>
        </w:tc>
        <w:tc>
          <w:tcPr>
            <w:tcW w:w="1040" w:type="dxa"/>
            <w:hideMark/>
          </w:tcPr>
          <w:p w14:paraId="6C43E679" w14:textId="77777777" w:rsidR="00031732" w:rsidRPr="00031732" w:rsidRDefault="00031732">
            <w:pPr>
              <w:pStyle w:val="NormalWeb"/>
              <w:spacing w:before="0" w:beforeAutospacing="0" w:after="0" w:afterAutospacing="0"/>
            </w:pPr>
            <w:r w:rsidRPr="00031732">
              <w:rPr>
                <w:color w:val="000000"/>
              </w:rPr>
              <w:t>665</w:t>
            </w:r>
          </w:p>
        </w:tc>
      </w:tr>
      <w:tr w:rsidR="00031732" w:rsidRPr="00031732" w14:paraId="028CC237" w14:textId="77777777" w:rsidTr="00031732">
        <w:trPr>
          <w:trHeight w:val="180"/>
        </w:trPr>
        <w:tc>
          <w:tcPr>
            <w:tcW w:w="1000" w:type="dxa"/>
            <w:hideMark/>
          </w:tcPr>
          <w:p w14:paraId="4DE864F5" w14:textId="77777777" w:rsidR="00031732" w:rsidRPr="00031732" w:rsidRDefault="00031732">
            <w:pPr>
              <w:pStyle w:val="NormalWeb"/>
              <w:spacing w:before="0" w:beforeAutospacing="0" w:after="0" w:afterAutospacing="0"/>
            </w:pPr>
            <w:r w:rsidRPr="00031732">
              <w:rPr>
                <w:b/>
                <w:bCs/>
                <w:color w:val="000000"/>
              </w:rPr>
              <w:t>IN</w:t>
            </w:r>
          </w:p>
        </w:tc>
        <w:tc>
          <w:tcPr>
            <w:tcW w:w="1459" w:type="dxa"/>
            <w:hideMark/>
          </w:tcPr>
          <w:p w14:paraId="6775EDC2" w14:textId="77777777" w:rsidR="00031732" w:rsidRPr="00031732" w:rsidRDefault="00031732">
            <w:pPr>
              <w:pStyle w:val="NormalWeb"/>
              <w:spacing w:before="0" w:beforeAutospacing="0" w:after="0" w:afterAutospacing="0"/>
            </w:pPr>
            <w:r w:rsidRPr="00031732">
              <w:rPr>
                <w:color w:val="000000"/>
              </w:rPr>
              <w:t>34</w:t>
            </w:r>
          </w:p>
        </w:tc>
        <w:tc>
          <w:tcPr>
            <w:tcW w:w="910" w:type="dxa"/>
            <w:hideMark/>
          </w:tcPr>
          <w:p w14:paraId="322F14C1" w14:textId="77777777" w:rsidR="00031732" w:rsidRPr="00031732" w:rsidRDefault="00031732">
            <w:pPr>
              <w:pStyle w:val="NormalWeb"/>
              <w:spacing w:before="0" w:beforeAutospacing="0" w:after="0" w:afterAutospacing="0"/>
            </w:pPr>
            <w:r w:rsidRPr="00031732">
              <w:rPr>
                <w:color w:val="000000"/>
              </w:rPr>
              <w:t>20</w:t>
            </w:r>
          </w:p>
        </w:tc>
        <w:tc>
          <w:tcPr>
            <w:tcW w:w="922" w:type="dxa"/>
            <w:hideMark/>
          </w:tcPr>
          <w:p w14:paraId="533BEB75" w14:textId="77777777" w:rsidR="00031732" w:rsidRPr="00031732" w:rsidRDefault="00031732">
            <w:pPr>
              <w:pStyle w:val="NormalWeb"/>
              <w:spacing w:before="0" w:beforeAutospacing="0" w:after="0" w:afterAutospacing="0"/>
            </w:pPr>
            <w:r w:rsidRPr="00031732">
              <w:rPr>
                <w:color w:val="000000"/>
              </w:rPr>
              <w:t>75</w:t>
            </w:r>
          </w:p>
        </w:tc>
        <w:tc>
          <w:tcPr>
            <w:tcW w:w="1225" w:type="dxa"/>
            <w:hideMark/>
          </w:tcPr>
          <w:p w14:paraId="3CC4BBF3" w14:textId="77777777" w:rsidR="00031732" w:rsidRPr="00031732" w:rsidRDefault="00031732">
            <w:pPr>
              <w:pStyle w:val="NormalWeb"/>
              <w:spacing w:before="0" w:beforeAutospacing="0" w:after="0" w:afterAutospacing="0"/>
            </w:pPr>
            <w:r w:rsidRPr="00031732">
              <w:rPr>
                <w:color w:val="000000"/>
              </w:rPr>
              <w:t>19</w:t>
            </w:r>
          </w:p>
        </w:tc>
        <w:tc>
          <w:tcPr>
            <w:tcW w:w="805" w:type="dxa"/>
            <w:hideMark/>
          </w:tcPr>
          <w:p w14:paraId="626B27F3" w14:textId="77777777" w:rsidR="00031732" w:rsidRPr="00031732" w:rsidRDefault="00031732">
            <w:pPr>
              <w:pStyle w:val="NormalWeb"/>
              <w:spacing w:before="0" w:beforeAutospacing="0" w:after="0" w:afterAutospacing="0"/>
            </w:pPr>
            <w:r w:rsidRPr="00031732">
              <w:rPr>
                <w:color w:val="000000"/>
              </w:rPr>
              <w:t>22</w:t>
            </w:r>
          </w:p>
        </w:tc>
        <w:tc>
          <w:tcPr>
            <w:tcW w:w="1067" w:type="dxa"/>
            <w:hideMark/>
          </w:tcPr>
          <w:p w14:paraId="43E88AD7" w14:textId="77777777" w:rsidR="00031732" w:rsidRPr="00031732" w:rsidRDefault="00031732">
            <w:pPr>
              <w:pStyle w:val="NormalWeb"/>
              <w:spacing w:before="0" w:beforeAutospacing="0" w:after="0" w:afterAutospacing="0"/>
            </w:pPr>
            <w:r w:rsidRPr="00031732">
              <w:rPr>
                <w:color w:val="000000"/>
              </w:rPr>
              <w:t>40</w:t>
            </w:r>
          </w:p>
        </w:tc>
        <w:tc>
          <w:tcPr>
            <w:tcW w:w="922" w:type="dxa"/>
            <w:hideMark/>
          </w:tcPr>
          <w:p w14:paraId="4B2333B8" w14:textId="77777777" w:rsidR="00031732" w:rsidRPr="00031732" w:rsidRDefault="00031732">
            <w:pPr>
              <w:pStyle w:val="NormalWeb"/>
              <w:spacing w:before="0" w:beforeAutospacing="0" w:after="0" w:afterAutospacing="0"/>
            </w:pPr>
            <w:r w:rsidRPr="00031732">
              <w:rPr>
                <w:color w:val="000000"/>
              </w:rPr>
              <w:t>37</w:t>
            </w:r>
          </w:p>
        </w:tc>
        <w:tc>
          <w:tcPr>
            <w:tcW w:w="1040" w:type="dxa"/>
            <w:hideMark/>
          </w:tcPr>
          <w:p w14:paraId="2083FCFA" w14:textId="77777777" w:rsidR="00031732" w:rsidRPr="00031732" w:rsidRDefault="00031732">
            <w:pPr>
              <w:pStyle w:val="NormalWeb"/>
              <w:spacing w:before="0" w:beforeAutospacing="0" w:after="0" w:afterAutospacing="0"/>
            </w:pPr>
            <w:r w:rsidRPr="00031732">
              <w:rPr>
                <w:color w:val="000000"/>
              </w:rPr>
              <w:t>247</w:t>
            </w:r>
          </w:p>
        </w:tc>
      </w:tr>
      <w:tr w:rsidR="00031732" w:rsidRPr="00031732" w14:paraId="1C252E76" w14:textId="77777777" w:rsidTr="00031732">
        <w:trPr>
          <w:trHeight w:val="165"/>
        </w:trPr>
        <w:tc>
          <w:tcPr>
            <w:tcW w:w="1000" w:type="dxa"/>
            <w:hideMark/>
          </w:tcPr>
          <w:p w14:paraId="6D035EB7" w14:textId="77777777" w:rsidR="00031732" w:rsidRPr="00031732" w:rsidRDefault="00031732">
            <w:pPr>
              <w:pStyle w:val="NormalWeb"/>
              <w:spacing w:before="0" w:beforeAutospacing="0" w:after="0" w:afterAutospacing="0"/>
            </w:pPr>
            <w:r w:rsidRPr="00031732">
              <w:rPr>
                <w:b/>
                <w:bCs/>
                <w:color w:val="000000"/>
              </w:rPr>
              <w:t>IA</w:t>
            </w:r>
          </w:p>
        </w:tc>
        <w:tc>
          <w:tcPr>
            <w:tcW w:w="1459" w:type="dxa"/>
            <w:hideMark/>
          </w:tcPr>
          <w:p w14:paraId="35558F2A" w14:textId="77777777" w:rsidR="00031732" w:rsidRPr="00031732" w:rsidRDefault="00031732">
            <w:pPr>
              <w:pStyle w:val="NormalWeb"/>
              <w:spacing w:before="0" w:beforeAutospacing="0" w:after="0" w:afterAutospacing="0"/>
            </w:pPr>
            <w:r w:rsidRPr="00031732">
              <w:rPr>
                <w:color w:val="000000"/>
              </w:rPr>
              <w:t>16</w:t>
            </w:r>
          </w:p>
        </w:tc>
        <w:tc>
          <w:tcPr>
            <w:tcW w:w="910" w:type="dxa"/>
            <w:hideMark/>
          </w:tcPr>
          <w:p w14:paraId="2E621241" w14:textId="77777777" w:rsidR="00031732" w:rsidRPr="00031732" w:rsidRDefault="00031732">
            <w:pPr>
              <w:pStyle w:val="NormalWeb"/>
              <w:spacing w:before="0" w:beforeAutospacing="0" w:after="0" w:afterAutospacing="0"/>
            </w:pPr>
            <w:r w:rsidRPr="00031732">
              <w:rPr>
                <w:color w:val="000000"/>
              </w:rPr>
              <w:t>14</w:t>
            </w:r>
          </w:p>
        </w:tc>
        <w:tc>
          <w:tcPr>
            <w:tcW w:w="922" w:type="dxa"/>
            <w:hideMark/>
          </w:tcPr>
          <w:p w14:paraId="036312D8" w14:textId="77777777" w:rsidR="00031732" w:rsidRPr="00031732" w:rsidRDefault="00031732">
            <w:pPr>
              <w:pStyle w:val="NormalWeb"/>
              <w:spacing w:before="0" w:beforeAutospacing="0" w:after="0" w:afterAutospacing="0"/>
            </w:pPr>
            <w:r w:rsidRPr="00031732">
              <w:rPr>
                <w:color w:val="000000"/>
              </w:rPr>
              <w:t>32</w:t>
            </w:r>
          </w:p>
        </w:tc>
        <w:tc>
          <w:tcPr>
            <w:tcW w:w="1225" w:type="dxa"/>
            <w:hideMark/>
          </w:tcPr>
          <w:p w14:paraId="0AD6AA09" w14:textId="77777777" w:rsidR="00031732" w:rsidRPr="00031732" w:rsidRDefault="00031732">
            <w:pPr>
              <w:pStyle w:val="NormalWeb"/>
              <w:spacing w:before="0" w:beforeAutospacing="0" w:after="0" w:afterAutospacing="0"/>
            </w:pPr>
            <w:r w:rsidRPr="00031732">
              <w:rPr>
                <w:color w:val="000000"/>
              </w:rPr>
              <w:t>18</w:t>
            </w:r>
          </w:p>
        </w:tc>
        <w:tc>
          <w:tcPr>
            <w:tcW w:w="805" w:type="dxa"/>
            <w:hideMark/>
          </w:tcPr>
          <w:p w14:paraId="6845CC45" w14:textId="77777777" w:rsidR="00031732" w:rsidRPr="00031732" w:rsidRDefault="00031732">
            <w:pPr>
              <w:pStyle w:val="NormalWeb"/>
              <w:spacing w:before="0" w:beforeAutospacing="0" w:after="0" w:afterAutospacing="0"/>
            </w:pPr>
            <w:r w:rsidRPr="00031732">
              <w:rPr>
                <w:color w:val="000000"/>
              </w:rPr>
              <w:t>10</w:t>
            </w:r>
          </w:p>
        </w:tc>
        <w:tc>
          <w:tcPr>
            <w:tcW w:w="1067" w:type="dxa"/>
            <w:hideMark/>
          </w:tcPr>
          <w:p w14:paraId="58BA6B53" w14:textId="77777777" w:rsidR="00031732" w:rsidRPr="00031732" w:rsidRDefault="00031732">
            <w:pPr>
              <w:pStyle w:val="NormalWeb"/>
              <w:spacing w:before="0" w:beforeAutospacing="0" w:after="0" w:afterAutospacing="0"/>
            </w:pPr>
            <w:r w:rsidRPr="00031732">
              <w:rPr>
                <w:color w:val="000000"/>
              </w:rPr>
              <w:t>32</w:t>
            </w:r>
          </w:p>
        </w:tc>
        <w:tc>
          <w:tcPr>
            <w:tcW w:w="922" w:type="dxa"/>
            <w:hideMark/>
          </w:tcPr>
          <w:p w14:paraId="02B43D73" w14:textId="77777777" w:rsidR="00031732" w:rsidRPr="00031732" w:rsidRDefault="00031732">
            <w:pPr>
              <w:pStyle w:val="NormalWeb"/>
              <w:spacing w:before="0" w:beforeAutospacing="0" w:after="0" w:afterAutospacing="0"/>
            </w:pPr>
            <w:r w:rsidRPr="00031732">
              <w:rPr>
                <w:color w:val="000000"/>
              </w:rPr>
              <w:t>27</w:t>
            </w:r>
          </w:p>
        </w:tc>
        <w:tc>
          <w:tcPr>
            <w:tcW w:w="1040" w:type="dxa"/>
            <w:hideMark/>
          </w:tcPr>
          <w:p w14:paraId="57A626A3" w14:textId="77777777" w:rsidR="00031732" w:rsidRPr="00031732" w:rsidRDefault="00031732">
            <w:pPr>
              <w:pStyle w:val="NormalWeb"/>
              <w:spacing w:before="0" w:beforeAutospacing="0" w:after="0" w:afterAutospacing="0"/>
            </w:pPr>
            <w:r w:rsidRPr="00031732">
              <w:rPr>
                <w:color w:val="000000"/>
              </w:rPr>
              <w:t>149</w:t>
            </w:r>
          </w:p>
        </w:tc>
      </w:tr>
      <w:tr w:rsidR="00031732" w:rsidRPr="00031732" w14:paraId="3D66F769" w14:textId="77777777" w:rsidTr="00031732">
        <w:trPr>
          <w:trHeight w:val="165"/>
        </w:trPr>
        <w:tc>
          <w:tcPr>
            <w:tcW w:w="1000" w:type="dxa"/>
            <w:hideMark/>
          </w:tcPr>
          <w:p w14:paraId="597416EB" w14:textId="77777777" w:rsidR="00031732" w:rsidRPr="00031732" w:rsidRDefault="00031732">
            <w:pPr>
              <w:pStyle w:val="NormalWeb"/>
              <w:spacing w:before="0" w:beforeAutospacing="0" w:after="0" w:afterAutospacing="0"/>
            </w:pPr>
            <w:r w:rsidRPr="00031732">
              <w:rPr>
                <w:b/>
                <w:bCs/>
                <w:color w:val="000000"/>
              </w:rPr>
              <w:t>KS</w:t>
            </w:r>
          </w:p>
        </w:tc>
        <w:tc>
          <w:tcPr>
            <w:tcW w:w="1459" w:type="dxa"/>
            <w:hideMark/>
          </w:tcPr>
          <w:p w14:paraId="55A01C19" w14:textId="77777777" w:rsidR="00031732" w:rsidRPr="00031732" w:rsidRDefault="00031732">
            <w:pPr>
              <w:pStyle w:val="NormalWeb"/>
              <w:spacing w:before="0" w:beforeAutospacing="0" w:after="0" w:afterAutospacing="0"/>
            </w:pPr>
            <w:r w:rsidRPr="00031732">
              <w:rPr>
                <w:color w:val="000000"/>
              </w:rPr>
              <w:t>10</w:t>
            </w:r>
          </w:p>
        </w:tc>
        <w:tc>
          <w:tcPr>
            <w:tcW w:w="910" w:type="dxa"/>
            <w:hideMark/>
          </w:tcPr>
          <w:p w14:paraId="7A62C60B" w14:textId="77777777" w:rsidR="00031732" w:rsidRPr="00031732" w:rsidRDefault="00031732">
            <w:pPr>
              <w:pStyle w:val="NormalWeb"/>
              <w:spacing w:before="0" w:beforeAutospacing="0" w:after="0" w:afterAutospacing="0"/>
            </w:pPr>
            <w:r w:rsidRPr="00031732">
              <w:rPr>
                <w:color w:val="000000"/>
              </w:rPr>
              <w:t>12</w:t>
            </w:r>
          </w:p>
        </w:tc>
        <w:tc>
          <w:tcPr>
            <w:tcW w:w="922" w:type="dxa"/>
            <w:hideMark/>
          </w:tcPr>
          <w:p w14:paraId="3A548178" w14:textId="77777777" w:rsidR="00031732" w:rsidRPr="00031732" w:rsidRDefault="00031732">
            <w:pPr>
              <w:pStyle w:val="NormalWeb"/>
              <w:spacing w:before="0" w:beforeAutospacing="0" w:after="0" w:afterAutospacing="0"/>
            </w:pPr>
            <w:r w:rsidRPr="00031732">
              <w:rPr>
                <w:color w:val="000000"/>
              </w:rPr>
              <w:t>24</w:t>
            </w:r>
          </w:p>
        </w:tc>
        <w:tc>
          <w:tcPr>
            <w:tcW w:w="1225" w:type="dxa"/>
            <w:hideMark/>
          </w:tcPr>
          <w:p w14:paraId="56F79A9B" w14:textId="77777777" w:rsidR="00031732" w:rsidRPr="00031732" w:rsidRDefault="00031732">
            <w:pPr>
              <w:pStyle w:val="NormalWeb"/>
              <w:spacing w:before="0" w:beforeAutospacing="0" w:after="0" w:afterAutospacing="0"/>
            </w:pPr>
            <w:r w:rsidRPr="00031732">
              <w:rPr>
                <w:color w:val="000000"/>
              </w:rPr>
              <w:t>12</w:t>
            </w:r>
          </w:p>
        </w:tc>
        <w:tc>
          <w:tcPr>
            <w:tcW w:w="805" w:type="dxa"/>
            <w:hideMark/>
          </w:tcPr>
          <w:p w14:paraId="73F3071E" w14:textId="77777777" w:rsidR="00031732" w:rsidRPr="00031732" w:rsidRDefault="00031732">
            <w:pPr>
              <w:pStyle w:val="NormalWeb"/>
              <w:spacing w:before="0" w:beforeAutospacing="0" w:after="0" w:afterAutospacing="0"/>
            </w:pPr>
            <w:r w:rsidRPr="00031732">
              <w:rPr>
                <w:color w:val="000000"/>
              </w:rPr>
              <w:t>8</w:t>
            </w:r>
          </w:p>
        </w:tc>
        <w:tc>
          <w:tcPr>
            <w:tcW w:w="1067" w:type="dxa"/>
            <w:hideMark/>
          </w:tcPr>
          <w:p w14:paraId="4D650FCB" w14:textId="77777777" w:rsidR="00031732" w:rsidRPr="00031732" w:rsidRDefault="00031732">
            <w:pPr>
              <w:pStyle w:val="NormalWeb"/>
              <w:spacing w:before="0" w:beforeAutospacing="0" w:after="0" w:afterAutospacing="0"/>
            </w:pPr>
            <w:r w:rsidRPr="00031732">
              <w:rPr>
                <w:color w:val="000000"/>
              </w:rPr>
              <w:t>27</w:t>
            </w:r>
          </w:p>
        </w:tc>
        <w:tc>
          <w:tcPr>
            <w:tcW w:w="922" w:type="dxa"/>
            <w:hideMark/>
          </w:tcPr>
          <w:p w14:paraId="391BCF5D" w14:textId="77777777" w:rsidR="00031732" w:rsidRPr="00031732" w:rsidRDefault="00031732">
            <w:pPr>
              <w:pStyle w:val="NormalWeb"/>
              <w:spacing w:before="0" w:beforeAutospacing="0" w:after="0" w:afterAutospacing="0"/>
            </w:pPr>
            <w:r w:rsidRPr="00031732">
              <w:rPr>
                <w:color w:val="000000"/>
              </w:rPr>
              <w:t>22</w:t>
            </w:r>
          </w:p>
        </w:tc>
        <w:tc>
          <w:tcPr>
            <w:tcW w:w="1040" w:type="dxa"/>
            <w:hideMark/>
          </w:tcPr>
          <w:p w14:paraId="7AEEFCD8" w14:textId="77777777" w:rsidR="00031732" w:rsidRPr="00031732" w:rsidRDefault="00031732">
            <w:pPr>
              <w:pStyle w:val="NormalWeb"/>
              <w:spacing w:before="0" w:beforeAutospacing="0" w:after="0" w:afterAutospacing="0"/>
            </w:pPr>
            <w:r w:rsidRPr="00031732">
              <w:rPr>
                <w:color w:val="000000"/>
              </w:rPr>
              <w:t>115</w:t>
            </w:r>
          </w:p>
        </w:tc>
      </w:tr>
      <w:tr w:rsidR="00031732" w:rsidRPr="00031732" w14:paraId="32AFB6E7" w14:textId="77777777" w:rsidTr="00031732">
        <w:trPr>
          <w:trHeight w:val="165"/>
        </w:trPr>
        <w:tc>
          <w:tcPr>
            <w:tcW w:w="1000" w:type="dxa"/>
            <w:hideMark/>
          </w:tcPr>
          <w:p w14:paraId="322E443F" w14:textId="77777777" w:rsidR="00031732" w:rsidRPr="00031732" w:rsidRDefault="00031732">
            <w:pPr>
              <w:pStyle w:val="NormalWeb"/>
              <w:spacing w:before="0" w:beforeAutospacing="0" w:after="0" w:afterAutospacing="0"/>
            </w:pPr>
            <w:r w:rsidRPr="00031732">
              <w:rPr>
                <w:b/>
                <w:bCs/>
                <w:color w:val="000000"/>
              </w:rPr>
              <w:t>KY</w:t>
            </w:r>
          </w:p>
        </w:tc>
        <w:tc>
          <w:tcPr>
            <w:tcW w:w="1459" w:type="dxa"/>
            <w:hideMark/>
          </w:tcPr>
          <w:p w14:paraId="33FCFB35" w14:textId="77777777" w:rsidR="00031732" w:rsidRPr="00031732" w:rsidRDefault="00031732">
            <w:pPr>
              <w:pStyle w:val="NormalWeb"/>
              <w:spacing w:before="0" w:beforeAutospacing="0" w:after="0" w:afterAutospacing="0"/>
            </w:pPr>
            <w:r w:rsidRPr="00031732">
              <w:rPr>
                <w:color w:val="000000"/>
              </w:rPr>
              <w:t>12</w:t>
            </w:r>
          </w:p>
        </w:tc>
        <w:tc>
          <w:tcPr>
            <w:tcW w:w="910" w:type="dxa"/>
            <w:hideMark/>
          </w:tcPr>
          <w:p w14:paraId="0B3DDD53" w14:textId="77777777" w:rsidR="00031732" w:rsidRPr="00031732" w:rsidRDefault="00031732">
            <w:pPr>
              <w:pStyle w:val="NormalWeb"/>
              <w:spacing w:before="0" w:beforeAutospacing="0" w:after="0" w:afterAutospacing="0"/>
            </w:pPr>
            <w:r w:rsidRPr="00031732">
              <w:rPr>
                <w:color w:val="000000"/>
              </w:rPr>
              <w:t>10</w:t>
            </w:r>
          </w:p>
        </w:tc>
        <w:tc>
          <w:tcPr>
            <w:tcW w:w="922" w:type="dxa"/>
            <w:hideMark/>
          </w:tcPr>
          <w:p w14:paraId="5F606E0D" w14:textId="77777777" w:rsidR="00031732" w:rsidRPr="00031732" w:rsidRDefault="00031732">
            <w:pPr>
              <w:pStyle w:val="NormalWeb"/>
              <w:spacing w:before="0" w:beforeAutospacing="0" w:after="0" w:afterAutospacing="0"/>
            </w:pPr>
            <w:r w:rsidRPr="00031732">
              <w:rPr>
                <w:color w:val="000000"/>
              </w:rPr>
              <w:t>29</w:t>
            </w:r>
          </w:p>
        </w:tc>
        <w:tc>
          <w:tcPr>
            <w:tcW w:w="1225" w:type="dxa"/>
            <w:hideMark/>
          </w:tcPr>
          <w:p w14:paraId="116ACBB5" w14:textId="77777777" w:rsidR="00031732" w:rsidRPr="00031732" w:rsidRDefault="00031732">
            <w:pPr>
              <w:pStyle w:val="NormalWeb"/>
              <w:spacing w:before="0" w:beforeAutospacing="0" w:after="0" w:afterAutospacing="0"/>
            </w:pPr>
            <w:r w:rsidRPr="00031732">
              <w:rPr>
                <w:color w:val="000000"/>
              </w:rPr>
              <w:t>14</w:t>
            </w:r>
          </w:p>
        </w:tc>
        <w:tc>
          <w:tcPr>
            <w:tcW w:w="805" w:type="dxa"/>
            <w:hideMark/>
          </w:tcPr>
          <w:p w14:paraId="49159035" w14:textId="77777777" w:rsidR="00031732" w:rsidRPr="00031732" w:rsidRDefault="00031732">
            <w:pPr>
              <w:pStyle w:val="NormalWeb"/>
              <w:spacing w:before="0" w:beforeAutospacing="0" w:after="0" w:afterAutospacing="0"/>
            </w:pPr>
            <w:r w:rsidRPr="00031732">
              <w:rPr>
                <w:color w:val="000000"/>
              </w:rPr>
              <w:t>10</w:t>
            </w:r>
          </w:p>
        </w:tc>
        <w:tc>
          <w:tcPr>
            <w:tcW w:w="1067" w:type="dxa"/>
            <w:hideMark/>
          </w:tcPr>
          <w:p w14:paraId="5B4A1699" w14:textId="77777777" w:rsidR="00031732" w:rsidRPr="00031732" w:rsidRDefault="00031732">
            <w:pPr>
              <w:pStyle w:val="NormalWeb"/>
              <w:spacing w:before="0" w:beforeAutospacing="0" w:after="0" w:afterAutospacing="0"/>
            </w:pPr>
            <w:r w:rsidRPr="00031732">
              <w:rPr>
                <w:color w:val="000000"/>
              </w:rPr>
              <w:t>26</w:t>
            </w:r>
          </w:p>
        </w:tc>
        <w:tc>
          <w:tcPr>
            <w:tcW w:w="922" w:type="dxa"/>
            <w:hideMark/>
          </w:tcPr>
          <w:p w14:paraId="4451C126" w14:textId="77777777" w:rsidR="00031732" w:rsidRPr="00031732" w:rsidRDefault="00031732">
            <w:pPr>
              <w:pStyle w:val="NormalWeb"/>
              <w:spacing w:before="0" w:beforeAutospacing="0" w:after="0" w:afterAutospacing="0"/>
            </w:pPr>
            <w:r w:rsidRPr="00031732">
              <w:rPr>
                <w:color w:val="000000"/>
              </w:rPr>
              <w:t>21</w:t>
            </w:r>
          </w:p>
        </w:tc>
        <w:tc>
          <w:tcPr>
            <w:tcW w:w="1040" w:type="dxa"/>
            <w:hideMark/>
          </w:tcPr>
          <w:p w14:paraId="0F6BB948" w14:textId="77777777" w:rsidR="00031732" w:rsidRPr="00031732" w:rsidRDefault="00031732">
            <w:pPr>
              <w:pStyle w:val="NormalWeb"/>
              <w:spacing w:before="0" w:beforeAutospacing="0" w:after="0" w:afterAutospacing="0"/>
            </w:pPr>
            <w:r w:rsidRPr="00031732">
              <w:rPr>
                <w:color w:val="000000"/>
              </w:rPr>
              <w:t>122</w:t>
            </w:r>
          </w:p>
        </w:tc>
      </w:tr>
      <w:tr w:rsidR="00031732" w:rsidRPr="00031732" w14:paraId="771A04AD" w14:textId="77777777" w:rsidTr="00031732">
        <w:trPr>
          <w:trHeight w:val="165"/>
        </w:trPr>
        <w:tc>
          <w:tcPr>
            <w:tcW w:w="1000" w:type="dxa"/>
            <w:hideMark/>
          </w:tcPr>
          <w:p w14:paraId="1A089B28" w14:textId="77777777" w:rsidR="00031732" w:rsidRPr="00031732" w:rsidRDefault="00031732">
            <w:pPr>
              <w:pStyle w:val="NormalWeb"/>
              <w:spacing w:before="0" w:beforeAutospacing="0" w:after="0" w:afterAutospacing="0"/>
            </w:pPr>
            <w:r w:rsidRPr="00031732">
              <w:rPr>
                <w:b/>
                <w:bCs/>
                <w:color w:val="000000"/>
              </w:rPr>
              <w:t>LA</w:t>
            </w:r>
          </w:p>
        </w:tc>
        <w:tc>
          <w:tcPr>
            <w:tcW w:w="1459" w:type="dxa"/>
            <w:hideMark/>
          </w:tcPr>
          <w:p w14:paraId="5734FBD6" w14:textId="77777777" w:rsidR="00031732" w:rsidRPr="00031732" w:rsidRDefault="00031732">
            <w:pPr>
              <w:pStyle w:val="NormalWeb"/>
              <w:spacing w:before="0" w:beforeAutospacing="0" w:after="0" w:afterAutospacing="0"/>
            </w:pPr>
            <w:r w:rsidRPr="00031732">
              <w:rPr>
                <w:color w:val="000000"/>
              </w:rPr>
              <w:t>28</w:t>
            </w:r>
          </w:p>
        </w:tc>
        <w:tc>
          <w:tcPr>
            <w:tcW w:w="910" w:type="dxa"/>
            <w:hideMark/>
          </w:tcPr>
          <w:p w14:paraId="26AE2453" w14:textId="77777777" w:rsidR="00031732" w:rsidRPr="00031732" w:rsidRDefault="00031732">
            <w:pPr>
              <w:pStyle w:val="NormalWeb"/>
              <w:spacing w:before="0" w:beforeAutospacing="0" w:after="0" w:afterAutospacing="0"/>
            </w:pPr>
            <w:r w:rsidRPr="00031732">
              <w:rPr>
                <w:color w:val="000000"/>
              </w:rPr>
              <w:t>17</w:t>
            </w:r>
          </w:p>
        </w:tc>
        <w:tc>
          <w:tcPr>
            <w:tcW w:w="922" w:type="dxa"/>
            <w:hideMark/>
          </w:tcPr>
          <w:p w14:paraId="01B446FE" w14:textId="77777777" w:rsidR="00031732" w:rsidRPr="00031732" w:rsidRDefault="00031732">
            <w:pPr>
              <w:pStyle w:val="NormalWeb"/>
              <w:spacing w:before="0" w:beforeAutospacing="0" w:after="0" w:afterAutospacing="0"/>
            </w:pPr>
            <w:r w:rsidRPr="00031732">
              <w:rPr>
                <w:color w:val="000000"/>
              </w:rPr>
              <w:t>38</w:t>
            </w:r>
          </w:p>
        </w:tc>
        <w:tc>
          <w:tcPr>
            <w:tcW w:w="1225" w:type="dxa"/>
            <w:hideMark/>
          </w:tcPr>
          <w:p w14:paraId="7C1432A5" w14:textId="77777777" w:rsidR="00031732" w:rsidRPr="00031732" w:rsidRDefault="00031732">
            <w:pPr>
              <w:pStyle w:val="NormalWeb"/>
              <w:spacing w:before="0" w:beforeAutospacing="0" w:after="0" w:afterAutospacing="0"/>
            </w:pPr>
            <w:r w:rsidRPr="00031732">
              <w:rPr>
                <w:color w:val="000000"/>
              </w:rPr>
              <w:t>22</w:t>
            </w:r>
          </w:p>
        </w:tc>
        <w:tc>
          <w:tcPr>
            <w:tcW w:w="805" w:type="dxa"/>
            <w:hideMark/>
          </w:tcPr>
          <w:p w14:paraId="2DE7E2E0" w14:textId="77777777" w:rsidR="00031732" w:rsidRPr="00031732" w:rsidRDefault="00031732">
            <w:pPr>
              <w:pStyle w:val="NormalWeb"/>
              <w:spacing w:before="0" w:beforeAutospacing="0" w:after="0" w:afterAutospacing="0"/>
            </w:pPr>
            <w:r w:rsidRPr="00031732">
              <w:rPr>
                <w:color w:val="000000"/>
              </w:rPr>
              <w:t>14</w:t>
            </w:r>
          </w:p>
        </w:tc>
        <w:tc>
          <w:tcPr>
            <w:tcW w:w="1067" w:type="dxa"/>
            <w:hideMark/>
          </w:tcPr>
          <w:p w14:paraId="33F76A3E" w14:textId="77777777" w:rsidR="00031732" w:rsidRPr="00031732" w:rsidRDefault="00031732">
            <w:pPr>
              <w:pStyle w:val="NormalWeb"/>
              <w:spacing w:before="0" w:beforeAutospacing="0" w:after="0" w:afterAutospacing="0"/>
            </w:pPr>
            <w:r w:rsidRPr="00031732">
              <w:rPr>
                <w:color w:val="000000"/>
              </w:rPr>
              <w:t>35</w:t>
            </w:r>
          </w:p>
        </w:tc>
        <w:tc>
          <w:tcPr>
            <w:tcW w:w="922" w:type="dxa"/>
            <w:hideMark/>
          </w:tcPr>
          <w:p w14:paraId="35B38F36" w14:textId="77777777" w:rsidR="00031732" w:rsidRPr="00031732" w:rsidRDefault="00031732">
            <w:pPr>
              <w:pStyle w:val="NormalWeb"/>
              <w:spacing w:before="0" w:beforeAutospacing="0" w:after="0" w:afterAutospacing="0"/>
            </w:pPr>
            <w:r w:rsidRPr="00031732">
              <w:rPr>
                <w:color w:val="000000"/>
              </w:rPr>
              <w:t>30</w:t>
            </w:r>
          </w:p>
        </w:tc>
        <w:tc>
          <w:tcPr>
            <w:tcW w:w="1040" w:type="dxa"/>
            <w:hideMark/>
          </w:tcPr>
          <w:p w14:paraId="4489D76B" w14:textId="77777777" w:rsidR="00031732" w:rsidRPr="00031732" w:rsidRDefault="00031732">
            <w:pPr>
              <w:pStyle w:val="NormalWeb"/>
              <w:spacing w:before="0" w:beforeAutospacing="0" w:after="0" w:afterAutospacing="0"/>
            </w:pPr>
            <w:r w:rsidRPr="00031732">
              <w:rPr>
                <w:color w:val="000000"/>
              </w:rPr>
              <w:t>184</w:t>
            </w:r>
          </w:p>
        </w:tc>
      </w:tr>
      <w:tr w:rsidR="00031732" w:rsidRPr="00031732" w14:paraId="785C3F05" w14:textId="77777777" w:rsidTr="00031732">
        <w:trPr>
          <w:trHeight w:val="165"/>
        </w:trPr>
        <w:tc>
          <w:tcPr>
            <w:tcW w:w="1000" w:type="dxa"/>
            <w:hideMark/>
          </w:tcPr>
          <w:p w14:paraId="3C3254C3" w14:textId="77777777" w:rsidR="00031732" w:rsidRPr="00031732" w:rsidRDefault="00031732">
            <w:pPr>
              <w:pStyle w:val="NormalWeb"/>
              <w:spacing w:before="0" w:beforeAutospacing="0" w:after="0" w:afterAutospacing="0"/>
            </w:pPr>
            <w:r w:rsidRPr="00031732">
              <w:rPr>
                <w:b/>
                <w:bCs/>
                <w:color w:val="000000"/>
              </w:rPr>
              <w:t>ME</w:t>
            </w:r>
          </w:p>
        </w:tc>
        <w:tc>
          <w:tcPr>
            <w:tcW w:w="1459" w:type="dxa"/>
            <w:hideMark/>
          </w:tcPr>
          <w:p w14:paraId="71EA96AD" w14:textId="77777777" w:rsidR="00031732" w:rsidRPr="00031732" w:rsidRDefault="00031732">
            <w:pPr>
              <w:pStyle w:val="NormalWeb"/>
              <w:spacing w:before="0" w:beforeAutospacing="0" w:after="0" w:afterAutospacing="0"/>
            </w:pPr>
            <w:r w:rsidRPr="00031732">
              <w:rPr>
                <w:color w:val="000000"/>
              </w:rPr>
              <w:t>3</w:t>
            </w:r>
          </w:p>
        </w:tc>
        <w:tc>
          <w:tcPr>
            <w:tcW w:w="910" w:type="dxa"/>
            <w:hideMark/>
          </w:tcPr>
          <w:p w14:paraId="4FA362E2" w14:textId="77777777" w:rsidR="00031732" w:rsidRPr="00031732" w:rsidRDefault="00031732">
            <w:pPr>
              <w:pStyle w:val="NormalWeb"/>
              <w:spacing w:before="0" w:beforeAutospacing="0" w:after="0" w:afterAutospacing="0"/>
            </w:pPr>
            <w:r w:rsidRPr="00031732">
              <w:rPr>
                <w:color w:val="000000"/>
              </w:rPr>
              <w:t>2</w:t>
            </w:r>
          </w:p>
        </w:tc>
        <w:tc>
          <w:tcPr>
            <w:tcW w:w="922" w:type="dxa"/>
            <w:hideMark/>
          </w:tcPr>
          <w:p w14:paraId="4A15517E" w14:textId="77777777" w:rsidR="00031732" w:rsidRPr="00031732" w:rsidRDefault="00031732">
            <w:pPr>
              <w:pStyle w:val="NormalWeb"/>
              <w:spacing w:before="0" w:beforeAutospacing="0" w:after="0" w:afterAutospacing="0"/>
            </w:pPr>
            <w:r w:rsidRPr="00031732">
              <w:rPr>
                <w:color w:val="000000"/>
              </w:rPr>
              <w:t>5</w:t>
            </w:r>
          </w:p>
        </w:tc>
        <w:tc>
          <w:tcPr>
            <w:tcW w:w="1225" w:type="dxa"/>
            <w:hideMark/>
          </w:tcPr>
          <w:p w14:paraId="2EE41D00" w14:textId="77777777" w:rsidR="00031732" w:rsidRPr="00031732" w:rsidRDefault="00031732">
            <w:pPr>
              <w:pStyle w:val="NormalWeb"/>
              <w:spacing w:before="0" w:beforeAutospacing="0" w:after="0" w:afterAutospacing="0"/>
            </w:pPr>
            <w:r w:rsidRPr="00031732">
              <w:rPr>
                <w:color w:val="000000"/>
              </w:rPr>
              <w:t>6</w:t>
            </w:r>
          </w:p>
        </w:tc>
        <w:tc>
          <w:tcPr>
            <w:tcW w:w="805" w:type="dxa"/>
            <w:hideMark/>
          </w:tcPr>
          <w:p w14:paraId="003954C2" w14:textId="77777777" w:rsidR="00031732" w:rsidRPr="00031732" w:rsidRDefault="00031732">
            <w:pPr>
              <w:pStyle w:val="NormalWeb"/>
              <w:spacing w:before="0" w:beforeAutospacing="0" w:after="0" w:afterAutospacing="0"/>
            </w:pPr>
            <w:r w:rsidRPr="00031732">
              <w:rPr>
                <w:color w:val="000000"/>
              </w:rPr>
              <w:t>4</w:t>
            </w:r>
          </w:p>
        </w:tc>
        <w:tc>
          <w:tcPr>
            <w:tcW w:w="1067" w:type="dxa"/>
            <w:hideMark/>
          </w:tcPr>
          <w:p w14:paraId="32753C17" w14:textId="77777777" w:rsidR="00031732" w:rsidRPr="00031732" w:rsidRDefault="00031732">
            <w:pPr>
              <w:pStyle w:val="NormalWeb"/>
              <w:spacing w:before="0" w:beforeAutospacing="0" w:after="0" w:afterAutospacing="0"/>
            </w:pPr>
            <w:r w:rsidRPr="00031732">
              <w:rPr>
                <w:color w:val="000000"/>
              </w:rPr>
              <w:t>8</w:t>
            </w:r>
          </w:p>
        </w:tc>
        <w:tc>
          <w:tcPr>
            <w:tcW w:w="922" w:type="dxa"/>
            <w:hideMark/>
          </w:tcPr>
          <w:p w14:paraId="568F1F3D" w14:textId="77777777" w:rsidR="00031732" w:rsidRPr="00031732" w:rsidRDefault="00031732">
            <w:pPr>
              <w:pStyle w:val="NormalWeb"/>
              <w:spacing w:before="0" w:beforeAutospacing="0" w:after="0" w:afterAutospacing="0"/>
            </w:pPr>
            <w:r w:rsidRPr="00031732">
              <w:rPr>
                <w:color w:val="000000"/>
              </w:rPr>
              <w:t>7</w:t>
            </w:r>
          </w:p>
        </w:tc>
        <w:tc>
          <w:tcPr>
            <w:tcW w:w="1040" w:type="dxa"/>
            <w:hideMark/>
          </w:tcPr>
          <w:p w14:paraId="4BAE4A11" w14:textId="77777777" w:rsidR="00031732" w:rsidRPr="00031732" w:rsidRDefault="00031732">
            <w:pPr>
              <w:pStyle w:val="NormalWeb"/>
              <w:spacing w:before="0" w:beforeAutospacing="0" w:after="0" w:afterAutospacing="0"/>
            </w:pPr>
            <w:r w:rsidRPr="00031732">
              <w:rPr>
                <w:color w:val="000000"/>
              </w:rPr>
              <w:t>35</w:t>
            </w:r>
          </w:p>
        </w:tc>
      </w:tr>
      <w:tr w:rsidR="00031732" w:rsidRPr="00031732" w14:paraId="1126E7BE" w14:textId="77777777" w:rsidTr="00031732">
        <w:trPr>
          <w:trHeight w:val="165"/>
        </w:trPr>
        <w:tc>
          <w:tcPr>
            <w:tcW w:w="1000" w:type="dxa"/>
            <w:hideMark/>
          </w:tcPr>
          <w:p w14:paraId="05EAA2A6" w14:textId="77777777" w:rsidR="00031732" w:rsidRPr="00031732" w:rsidRDefault="00031732">
            <w:pPr>
              <w:pStyle w:val="NormalWeb"/>
              <w:spacing w:before="0" w:beforeAutospacing="0" w:after="0" w:afterAutospacing="0"/>
            </w:pPr>
            <w:r w:rsidRPr="00031732">
              <w:rPr>
                <w:b/>
                <w:bCs/>
                <w:color w:val="000000"/>
              </w:rPr>
              <w:t>MD</w:t>
            </w:r>
          </w:p>
        </w:tc>
        <w:tc>
          <w:tcPr>
            <w:tcW w:w="1459" w:type="dxa"/>
            <w:hideMark/>
          </w:tcPr>
          <w:p w14:paraId="156E6923" w14:textId="77777777" w:rsidR="00031732" w:rsidRPr="00031732" w:rsidRDefault="00031732">
            <w:pPr>
              <w:pStyle w:val="NormalWeb"/>
              <w:spacing w:before="0" w:beforeAutospacing="0" w:after="0" w:afterAutospacing="0"/>
            </w:pPr>
            <w:r w:rsidRPr="00031732">
              <w:rPr>
                <w:color w:val="000000"/>
              </w:rPr>
              <w:t>43</w:t>
            </w:r>
          </w:p>
        </w:tc>
        <w:tc>
          <w:tcPr>
            <w:tcW w:w="910" w:type="dxa"/>
            <w:hideMark/>
          </w:tcPr>
          <w:p w14:paraId="47C42B59" w14:textId="77777777" w:rsidR="00031732" w:rsidRPr="00031732" w:rsidRDefault="00031732">
            <w:pPr>
              <w:pStyle w:val="NormalWeb"/>
              <w:spacing w:before="0" w:beforeAutospacing="0" w:after="0" w:afterAutospacing="0"/>
            </w:pPr>
            <w:r w:rsidRPr="00031732">
              <w:rPr>
                <w:color w:val="000000"/>
              </w:rPr>
              <w:t>38</w:t>
            </w:r>
          </w:p>
        </w:tc>
        <w:tc>
          <w:tcPr>
            <w:tcW w:w="922" w:type="dxa"/>
            <w:hideMark/>
          </w:tcPr>
          <w:p w14:paraId="4BBFC1AF" w14:textId="77777777" w:rsidR="00031732" w:rsidRPr="00031732" w:rsidRDefault="00031732">
            <w:pPr>
              <w:pStyle w:val="NormalWeb"/>
              <w:spacing w:before="0" w:beforeAutospacing="0" w:after="0" w:afterAutospacing="0"/>
            </w:pPr>
            <w:r w:rsidRPr="00031732">
              <w:rPr>
                <w:color w:val="000000"/>
              </w:rPr>
              <w:t>78</w:t>
            </w:r>
          </w:p>
        </w:tc>
        <w:tc>
          <w:tcPr>
            <w:tcW w:w="1225" w:type="dxa"/>
            <w:hideMark/>
          </w:tcPr>
          <w:p w14:paraId="167633F0" w14:textId="77777777" w:rsidR="00031732" w:rsidRPr="00031732" w:rsidRDefault="00031732">
            <w:pPr>
              <w:pStyle w:val="NormalWeb"/>
              <w:spacing w:before="0" w:beforeAutospacing="0" w:after="0" w:afterAutospacing="0"/>
            </w:pPr>
            <w:r w:rsidRPr="00031732">
              <w:rPr>
                <w:color w:val="000000"/>
              </w:rPr>
              <w:t>34</w:t>
            </w:r>
          </w:p>
        </w:tc>
        <w:tc>
          <w:tcPr>
            <w:tcW w:w="805" w:type="dxa"/>
            <w:hideMark/>
          </w:tcPr>
          <w:p w14:paraId="4FB33E1A" w14:textId="77777777" w:rsidR="00031732" w:rsidRPr="00031732" w:rsidRDefault="00031732">
            <w:pPr>
              <w:pStyle w:val="NormalWeb"/>
              <w:spacing w:before="0" w:beforeAutospacing="0" w:after="0" w:afterAutospacing="0"/>
            </w:pPr>
            <w:r w:rsidRPr="00031732">
              <w:rPr>
                <w:color w:val="000000"/>
              </w:rPr>
              <w:t>24</w:t>
            </w:r>
          </w:p>
        </w:tc>
        <w:tc>
          <w:tcPr>
            <w:tcW w:w="1067" w:type="dxa"/>
            <w:hideMark/>
          </w:tcPr>
          <w:p w14:paraId="2A6242F7" w14:textId="77777777" w:rsidR="00031732" w:rsidRPr="00031732" w:rsidRDefault="00031732">
            <w:pPr>
              <w:pStyle w:val="NormalWeb"/>
              <w:spacing w:before="0" w:beforeAutospacing="0" w:after="0" w:afterAutospacing="0"/>
            </w:pPr>
            <w:r w:rsidRPr="00031732">
              <w:rPr>
                <w:color w:val="000000"/>
              </w:rPr>
              <w:t>57</w:t>
            </w:r>
          </w:p>
        </w:tc>
        <w:tc>
          <w:tcPr>
            <w:tcW w:w="922" w:type="dxa"/>
            <w:hideMark/>
          </w:tcPr>
          <w:p w14:paraId="16AFB734" w14:textId="77777777" w:rsidR="00031732" w:rsidRPr="00031732" w:rsidRDefault="00031732">
            <w:pPr>
              <w:pStyle w:val="NormalWeb"/>
              <w:spacing w:before="0" w:beforeAutospacing="0" w:after="0" w:afterAutospacing="0"/>
            </w:pPr>
            <w:r w:rsidRPr="00031732">
              <w:rPr>
                <w:color w:val="000000"/>
              </w:rPr>
              <w:t>49</w:t>
            </w:r>
          </w:p>
        </w:tc>
        <w:tc>
          <w:tcPr>
            <w:tcW w:w="1040" w:type="dxa"/>
            <w:hideMark/>
          </w:tcPr>
          <w:p w14:paraId="6E140594" w14:textId="77777777" w:rsidR="00031732" w:rsidRPr="00031732" w:rsidRDefault="00031732">
            <w:pPr>
              <w:pStyle w:val="NormalWeb"/>
              <w:spacing w:before="0" w:beforeAutospacing="0" w:after="0" w:afterAutospacing="0"/>
            </w:pPr>
            <w:r w:rsidRPr="00031732">
              <w:rPr>
                <w:color w:val="000000"/>
              </w:rPr>
              <w:t>323</w:t>
            </w:r>
          </w:p>
        </w:tc>
      </w:tr>
      <w:tr w:rsidR="00031732" w:rsidRPr="00031732" w14:paraId="28AA9466" w14:textId="77777777" w:rsidTr="00031732">
        <w:trPr>
          <w:trHeight w:val="165"/>
        </w:trPr>
        <w:tc>
          <w:tcPr>
            <w:tcW w:w="1000" w:type="dxa"/>
            <w:hideMark/>
          </w:tcPr>
          <w:p w14:paraId="1C9529EF" w14:textId="77777777" w:rsidR="00031732" w:rsidRPr="00031732" w:rsidRDefault="00031732">
            <w:pPr>
              <w:pStyle w:val="NormalWeb"/>
              <w:spacing w:before="0" w:beforeAutospacing="0" w:after="0" w:afterAutospacing="0"/>
            </w:pPr>
            <w:r w:rsidRPr="00031732">
              <w:rPr>
                <w:b/>
                <w:bCs/>
                <w:color w:val="000000"/>
              </w:rPr>
              <w:t>MA</w:t>
            </w:r>
          </w:p>
        </w:tc>
        <w:tc>
          <w:tcPr>
            <w:tcW w:w="1459" w:type="dxa"/>
            <w:hideMark/>
          </w:tcPr>
          <w:p w14:paraId="21767B5C" w14:textId="77777777" w:rsidR="00031732" w:rsidRPr="00031732" w:rsidRDefault="00031732">
            <w:pPr>
              <w:pStyle w:val="NormalWeb"/>
              <w:spacing w:before="0" w:beforeAutospacing="0" w:after="0" w:afterAutospacing="0"/>
            </w:pPr>
            <w:r w:rsidRPr="00031732">
              <w:rPr>
                <w:color w:val="000000"/>
              </w:rPr>
              <w:t>38</w:t>
            </w:r>
          </w:p>
        </w:tc>
        <w:tc>
          <w:tcPr>
            <w:tcW w:w="910" w:type="dxa"/>
            <w:hideMark/>
          </w:tcPr>
          <w:p w14:paraId="5967417A" w14:textId="77777777" w:rsidR="00031732" w:rsidRPr="00031732" w:rsidRDefault="00031732">
            <w:pPr>
              <w:pStyle w:val="NormalWeb"/>
              <w:spacing w:before="0" w:beforeAutospacing="0" w:after="0" w:afterAutospacing="0"/>
            </w:pPr>
            <w:r w:rsidRPr="00031732">
              <w:rPr>
                <w:color w:val="000000"/>
              </w:rPr>
              <w:t>36</w:t>
            </w:r>
          </w:p>
        </w:tc>
        <w:tc>
          <w:tcPr>
            <w:tcW w:w="922" w:type="dxa"/>
            <w:hideMark/>
          </w:tcPr>
          <w:p w14:paraId="6947C2FA" w14:textId="77777777" w:rsidR="00031732" w:rsidRPr="00031732" w:rsidRDefault="00031732">
            <w:pPr>
              <w:pStyle w:val="NormalWeb"/>
              <w:spacing w:before="0" w:beforeAutospacing="0" w:after="0" w:afterAutospacing="0"/>
            </w:pPr>
            <w:r w:rsidRPr="00031732">
              <w:rPr>
                <w:color w:val="000000"/>
              </w:rPr>
              <w:t>91</w:t>
            </w:r>
          </w:p>
        </w:tc>
        <w:tc>
          <w:tcPr>
            <w:tcW w:w="1225" w:type="dxa"/>
            <w:hideMark/>
          </w:tcPr>
          <w:p w14:paraId="010FF2FA" w14:textId="77777777" w:rsidR="00031732" w:rsidRPr="00031732" w:rsidRDefault="00031732">
            <w:pPr>
              <w:pStyle w:val="NormalWeb"/>
              <w:spacing w:before="0" w:beforeAutospacing="0" w:after="0" w:afterAutospacing="0"/>
            </w:pPr>
            <w:r w:rsidRPr="00031732">
              <w:rPr>
                <w:color w:val="000000"/>
              </w:rPr>
              <w:t>25</w:t>
            </w:r>
          </w:p>
        </w:tc>
        <w:tc>
          <w:tcPr>
            <w:tcW w:w="805" w:type="dxa"/>
            <w:hideMark/>
          </w:tcPr>
          <w:p w14:paraId="5BE9017D" w14:textId="77777777" w:rsidR="00031732" w:rsidRPr="00031732" w:rsidRDefault="00031732">
            <w:pPr>
              <w:pStyle w:val="NormalWeb"/>
              <w:spacing w:before="0" w:beforeAutospacing="0" w:after="0" w:afterAutospacing="0"/>
            </w:pPr>
            <w:r w:rsidRPr="00031732">
              <w:rPr>
                <w:color w:val="000000"/>
              </w:rPr>
              <w:t>22</w:t>
            </w:r>
          </w:p>
        </w:tc>
        <w:tc>
          <w:tcPr>
            <w:tcW w:w="1067" w:type="dxa"/>
            <w:hideMark/>
          </w:tcPr>
          <w:p w14:paraId="14EAF9BF" w14:textId="77777777" w:rsidR="00031732" w:rsidRPr="00031732" w:rsidRDefault="00031732">
            <w:pPr>
              <w:pStyle w:val="NormalWeb"/>
              <w:spacing w:before="0" w:beforeAutospacing="0" w:after="0" w:afterAutospacing="0"/>
            </w:pPr>
            <w:r w:rsidRPr="00031732">
              <w:rPr>
                <w:color w:val="000000"/>
              </w:rPr>
              <w:t>53</w:t>
            </w:r>
          </w:p>
        </w:tc>
        <w:tc>
          <w:tcPr>
            <w:tcW w:w="922" w:type="dxa"/>
            <w:hideMark/>
          </w:tcPr>
          <w:p w14:paraId="157BD175" w14:textId="77777777" w:rsidR="00031732" w:rsidRPr="00031732" w:rsidRDefault="00031732">
            <w:pPr>
              <w:pStyle w:val="NormalWeb"/>
              <w:spacing w:before="0" w:beforeAutospacing="0" w:after="0" w:afterAutospacing="0"/>
            </w:pPr>
            <w:r w:rsidRPr="00031732">
              <w:rPr>
                <w:color w:val="000000"/>
              </w:rPr>
              <w:t>45</w:t>
            </w:r>
          </w:p>
        </w:tc>
        <w:tc>
          <w:tcPr>
            <w:tcW w:w="1040" w:type="dxa"/>
            <w:hideMark/>
          </w:tcPr>
          <w:p w14:paraId="4A1F2A67" w14:textId="77777777" w:rsidR="00031732" w:rsidRPr="00031732" w:rsidRDefault="00031732">
            <w:pPr>
              <w:pStyle w:val="NormalWeb"/>
              <w:spacing w:before="0" w:beforeAutospacing="0" w:after="0" w:afterAutospacing="0"/>
            </w:pPr>
            <w:r w:rsidRPr="00031732">
              <w:rPr>
                <w:color w:val="000000"/>
              </w:rPr>
              <w:t>310</w:t>
            </w:r>
          </w:p>
        </w:tc>
      </w:tr>
      <w:tr w:rsidR="00031732" w:rsidRPr="00031732" w14:paraId="786E79A7" w14:textId="77777777" w:rsidTr="00031732">
        <w:trPr>
          <w:trHeight w:val="165"/>
        </w:trPr>
        <w:tc>
          <w:tcPr>
            <w:tcW w:w="1000" w:type="dxa"/>
            <w:hideMark/>
          </w:tcPr>
          <w:p w14:paraId="330BE4DF" w14:textId="77777777" w:rsidR="00031732" w:rsidRPr="00031732" w:rsidRDefault="00031732">
            <w:pPr>
              <w:pStyle w:val="NormalWeb"/>
              <w:spacing w:before="0" w:beforeAutospacing="0" w:after="0" w:afterAutospacing="0"/>
            </w:pPr>
            <w:r w:rsidRPr="00031732">
              <w:rPr>
                <w:b/>
                <w:bCs/>
                <w:color w:val="000000"/>
              </w:rPr>
              <w:t>MI</w:t>
            </w:r>
          </w:p>
        </w:tc>
        <w:tc>
          <w:tcPr>
            <w:tcW w:w="1459" w:type="dxa"/>
            <w:hideMark/>
          </w:tcPr>
          <w:p w14:paraId="6A58145A" w14:textId="77777777" w:rsidR="00031732" w:rsidRPr="00031732" w:rsidRDefault="00031732">
            <w:pPr>
              <w:pStyle w:val="NormalWeb"/>
              <w:spacing w:before="0" w:beforeAutospacing="0" w:after="0" w:afterAutospacing="0"/>
            </w:pPr>
            <w:r w:rsidRPr="00031732">
              <w:rPr>
                <w:color w:val="000000"/>
              </w:rPr>
              <w:t>65</w:t>
            </w:r>
          </w:p>
        </w:tc>
        <w:tc>
          <w:tcPr>
            <w:tcW w:w="910" w:type="dxa"/>
            <w:hideMark/>
          </w:tcPr>
          <w:p w14:paraId="5011BCA0" w14:textId="77777777" w:rsidR="00031732" w:rsidRPr="00031732" w:rsidRDefault="00031732">
            <w:pPr>
              <w:pStyle w:val="NormalWeb"/>
              <w:spacing w:before="0" w:beforeAutospacing="0" w:after="0" w:afterAutospacing="0"/>
            </w:pPr>
            <w:r w:rsidRPr="00031732">
              <w:rPr>
                <w:color w:val="000000"/>
              </w:rPr>
              <w:t>72</w:t>
            </w:r>
          </w:p>
        </w:tc>
        <w:tc>
          <w:tcPr>
            <w:tcW w:w="922" w:type="dxa"/>
            <w:hideMark/>
          </w:tcPr>
          <w:p w14:paraId="537E3099" w14:textId="77777777" w:rsidR="00031732" w:rsidRPr="00031732" w:rsidRDefault="00031732">
            <w:pPr>
              <w:pStyle w:val="NormalWeb"/>
              <w:spacing w:before="0" w:beforeAutospacing="0" w:after="0" w:afterAutospacing="0"/>
            </w:pPr>
            <w:r w:rsidRPr="00031732">
              <w:rPr>
                <w:color w:val="000000"/>
              </w:rPr>
              <w:t>165</w:t>
            </w:r>
          </w:p>
        </w:tc>
        <w:tc>
          <w:tcPr>
            <w:tcW w:w="1225" w:type="dxa"/>
            <w:hideMark/>
          </w:tcPr>
          <w:p w14:paraId="2B1B3BB2" w14:textId="77777777" w:rsidR="00031732" w:rsidRPr="00031732" w:rsidRDefault="00031732">
            <w:pPr>
              <w:pStyle w:val="NormalWeb"/>
              <w:spacing w:before="0" w:beforeAutospacing="0" w:after="0" w:afterAutospacing="0"/>
            </w:pPr>
            <w:r w:rsidRPr="00031732">
              <w:rPr>
                <w:color w:val="000000"/>
              </w:rPr>
              <w:t>45</w:t>
            </w:r>
          </w:p>
        </w:tc>
        <w:tc>
          <w:tcPr>
            <w:tcW w:w="805" w:type="dxa"/>
            <w:hideMark/>
          </w:tcPr>
          <w:p w14:paraId="4ECDD489" w14:textId="77777777" w:rsidR="00031732" w:rsidRPr="00031732" w:rsidRDefault="00031732">
            <w:pPr>
              <w:pStyle w:val="NormalWeb"/>
              <w:spacing w:before="0" w:beforeAutospacing="0" w:after="0" w:afterAutospacing="0"/>
            </w:pPr>
            <w:r w:rsidRPr="00031732">
              <w:rPr>
                <w:color w:val="000000"/>
              </w:rPr>
              <w:t>38</w:t>
            </w:r>
          </w:p>
        </w:tc>
        <w:tc>
          <w:tcPr>
            <w:tcW w:w="1067" w:type="dxa"/>
            <w:hideMark/>
          </w:tcPr>
          <w:p w14:paraId="495F6070" w14:textId="77777777" w:rsidR="00031732" w:rsidRPr="00031732" w:rsidRDefault="00031732">
            <w:pPr>
              <w:pStyle w:val="NormalWeb"/>
              <w:spacing w:before="0" w:beforeAutospacing="0" w:after="0" w:afterAutospacing="0"/>
            </w:pPr>
            <w:r w:rsidRPr="00031732">
              <w:rPr>
                <w:color w:val="000000"/>
              </w:rPr>
              <w:t>100</w:t>
            </w:r>
          </w:p>
        </w:tc>
        <w:tc>
          <w:tcPr>
            <w:tcW w:w="922" w:type="dxa"/>
            <w:hideMark/>
          </w:tcPr>
          <w:p w14:paraId="6B038C44" w14:textId="77777777" w:rsidR="00031732" w:rsidRPr="00031732" w:rsidRDefault="00031732">
            <w:pPr>
              <w:pStyle w:val="NormalWeb"/>
              <w:spacing w:before="0" w:beforeAutospacing="0" w:after="0" w:afterAutospacing="0"/>
            </w:pPr>
            <w:r w:rsidRPr="00031732">
              <w:rPr>
                <w:color w:val="000000"/>
              </w:rPr>
              <w:t>85</w:t>
            </w:r>
          </w:p>
        </w:tc>
        <w:tc>
          <w:tcPr>
            <w:tcW w:w="1040" w:type="dxa"/>
            <w:hideMark/>
          </w:tcPr>
          <w:p w14:paraId="0228F5E8" w14:textId="77777777" w:rsidR="00031732" w:rsidRPr="00031732" w:rsidRDefault="00031732">
            <w:pPr>
              <w:pStyle w:val="NormalWeb"/>
              <w:spacing w:before="0" w:beforeAutospacing="0" w:after="0" w:afterAutospacing="0"/>
            </w:pPr>
            <w:r w:rsidRPr="00031732">
              <w:rPr>
                <w:color w:val="000000"/>
              </w:rPr>
              <w:t>570</w:t>
            </w:r>
          </w:p>
        </w:tc>
      </w:tr>
      <w:tr w:rsidR="00031732" w:rsidRPr="00031732" w14:paraId="47D80EE5" w14:textId="77777777" w:rsidTr="00031732">
        <w:trPr>
          <w:trHeight w:val="165"/>
        </w:trPr>
        <w:tc>
          <w:tcPr>
            <w:tcW w:w="1000" w:type="dxa"/>
            <w:hideMark/>
          </w:tcPr>
          <w:p w14:paraId="413DFA99" w14:textId="77777777" w:rsidR="00031732" w:rsidRPr="00031732" w:rsidRDefault="00031732">
            <w:pPr>
              <w:pStyle w:val="NormalWeb"/>
              <w:spacing w:before="0" w:beforeAutospacing="0" w:after="0" w:afterAutospacing="0"/>
            </w:pPr>
            <w:r w:rsidRPr="00031732">
              <w:rPr>
                <w:b/>
                <w:bCs/>
                <w:color w:val="000000"/>
              </w:rPr>
              <w:t>MN</w:t>
            </w:r>
          </w:p>
        </w:tc>
        <w:tc>
          <w:tcPr>
            <w:tcW w:w="1459" w:type="dxa"/>
            <w:hideMark/>
          </w:tcPr>
          <w:p w14:paraId="01C3A4D0" w14:textId="77777777" w:rsidR="00031732" w:rsidRPr="00031732" w:rsidRDefault="00031732">
            <w:pPr>
              <w:pStyle w:val="NormalWeb"/>
              <w:spacing w:before="0" w:beforeAutospacing="0" w:after="0" w:afterAutospacing="0"/>
            </w:pPr>
            <w:r w:rsidRPr="00031732">
              <w:rPr>
                <w:color w:val="000000"/>
              </w:rPr>
              <w:t>44</w:t>
            </w:r>
          </w:p>
        </w:tc>
        <w:tc>
          <w:tcPr>
            <w:tcW w:w="910" w:type="dxa"/>
            <w:hideMark/>
          </w:tcPr>
          <w:p w14:paraId="49968240" w14:textId="77777777" w:rsidR="00031732" w:rsidRPr="00031732" w:rsidRDefault="00031732">
            <w:pPr>
              <w:pStyle w:val="NormalWeb"/>
              <w:spacing w:before="0" w:beforeAutospacing="0" w:after="0" w:afterAutospacing="0"/>
            </w:pPr>
            <w:r w:rsidRPr="00031732">
              <w:rPr>
                <w:color w:val="000000"/>
              </w:rPr>
              <w:t>42</w:t>
            </w:r>
          </w:p>
        </w:tc>
        <w:tc>
          <w:tcPr>
            <w:tcW w:w="922" w:type="dxa"/>
            <w:hideMark/>
          </w:tcPr>
          <w:p w14:paraId="2E0F9E0E" w14:textId="77777777" w:rsidR="00031732" w:rsidRPr="00031732" w:rsidRDefault="00031732">
            <w:pPr>
              <w:pStyle w:val="NormalWeb"/>
              <w:spacing w:before="0" w:beforeAutospacing="0" w:after="0" w:afterAutospacing="0"/>
            </w:pPr>
            <w:r w:rsidRPr="00031732">
              <w:rPr>
                <w:color w:val="000000"/>
              </w:rPr>
              <w:t>112</w:t>
            </w:r>
          </w:p>
        </w:tc>
        <w:tc>
          <w:tcPr>
            <w:tcW w:w="1225" w:type="dxa"/>
            <w:hideMark/>
          </w:tcPr>
          <w:p w14:paraId="282F5089" w14:textId="77777777" w:rsidR="00031732" w:rsidRPr="00031732" w:rsidRDefault="00031732">
            <w:pPr>
              <w:pStyle w:val="NormalWeb"/>
              <w:spacing w:before="0" w:beforeAutospacing="0" w:after="0" w:afterAutospacing="0"/>
            </w:pPr>
            <w:r w:rsidRPr="00031732">
              <w:rPr>
                <w:color w:val="000000"/>
              </w:rPr>
              <w:t>32</w:t>
            </w:r>
          </w:p>
        </w:tc>
        <w:tc>
          <w:tcPr>
            <w:tcW w:w="805" w:type="dxa"/>
            <w:hideMark/>
          </w:tcPr>
          <w:p w14:paraId="3A315C41" w14:textId="77777777" w:rsidR="00031732" w:rsidRPr="00031732" w:rsidRDefault="00031732">
            <w:pPr>
              <w:pStyle w:val="NormalWeb"/>
              <w:spacing w:before="0" w:beforeAutospacing="0" w:after="0" w:afterAutospacing="0"/>
            </w:pPr>
            <w:r w:rsidRPr="00031732">
              <w:rPr>
                <w:color w:val="000000"/>
              </w:rPr>
              <w:t>26</w:t>
            </w:r>
          </w:p>
        </w:tc>
        <w:tc>
          <w:tcPr>
            <w:tcW w:w="1067" w:type="dxa"/>
            <w:hideMark/>
          </w:tcPr>
          <w:p w14:paraId="12AD0434" w14:textId="77777777" w:rsidR="00031732" w:rsidRPr="00031732" w:rsidRDefault="00031732">
            <w:pPr>
              <w:pStyle w:val="NormalWeb"/>
              <w:spacing w:before="0" w:beforeAutospacing="0" w:after="0" w:afterAutospacing="0"/>
            </w:pPr>
            <w:r w:rsidRPr="00031732">
              <w:rPr>
                <w:color w:val="000000"/>
              </w:rPr>
              <w:t>78</w:t>
            </w:r>
          </w:p>
        </w:tc>
        <w:tc>
          <w:tcPr>
            <w:tcW w:w="922" w:type="dxa"/>
            <w:hideMark/>
          </w:tcPr>
          <w:p w14:paraId="12870986" w14:textId="77777777" w:rsidR="00031732" w:rsidRPr="00031732" w:rsidRDefault="00031732">
            <w:pPr>
              <w:pStyle w:val="NormalWeb"/>
              <w:spacing w:before="0" w:beforeAutospacing="0" w:after="0" w:afterAutospacing="0"/>
            </w:pPr>
            <w:r w:rsidRPr="00031732">
              <w:rPr>
                <w:color w:val="000000"/>
              </w:rPr>
              <w:t>67</w:t>
            </w:r>
          </w:p>
        </w:tc>
        <w:tc>
          <w:tcPr>
            <w:tcW w:w="1040" w:type="dxa"/>
            <w:hideMark/>
          </w:tcPr>
          <w:p w14:paraId="618509DB" w14:textId="77777777" w:rsidR="00031732" w:rsidRPr="00031732" w:rsidRDefault="00031732">
            <w:pPr>
              <w:pStyle w:val="NormalWeb"/>
              <w:spacing w:before="0" w:beforeAutospacing="0" w:after="0" w:afterAutospacing="0"/>
            </w:pPr>
            <w:r w:rsidRPr="00031732">
              <w:rPr>
                <w:color w:val="000000"/>
              </w:rPr>
              <w:t>401</w:t>
            </w:r>
          </w:p>
        </w:tc>
      </w:tr>
      <w:tr w:rsidR="00031732" w:rsidRPr="00031732" w14:paraId="3B1C666C" w14:textId="77777777" w:rsidTr="00031732">
        <w:trPr>
          <w:trHeight w:val="165"/>
        </w:trPr>
        <w:tc>
          <w:tcPr>
            <w:tcW w:w="1000" w:type="dxa"/>
            <w:hideMark/>
          </w:tcPr>
          <w:p w14:paraId="46C03617" w14:textId="77777777" w:rsidR="00031732" w:rsidRPr="00031732" w:rsidRDefault="00031732">
            <w:pPr>
              <w:pStyle w:val="NormalWeb"/>
              <w:spacing w:before="0" w:beforeAutospacing="0" w:after="0" w:afterAutospacing="0"/>
            </w:pPr>
            <w:r w:rsidRPr="00031732">
              <w:rPr>
                <w:b/>
                <w:bCs/>
                <w:color w:val="000000"/>
              </w:rPr>
              <w:t>MS</w:t>
            </w:r>
          </w:p>
        </w:tc>
        <w:tc>
          <w:tcPr>
            <w:tcW w:w="1459" w:type="dxa"/>
            <w:hideMark/>
          </w:tcPr>
          <w:p w14:paraId="56E7F475" w14:textId="77777777" w:rsidR="00031732" w:rsidRPr="00031732" w:rsidRDefault="00031732">
            <w:pPr>
              <w:pStyle w:val="NormalWeb"/>
              <w:spacing w:before="0" w:beforeAutospacing="0" w:after="0" w:afterAutospacing="0"/>
            </w:pPr>
            <w:r w:rsidRPr="00031732">
              <w:rPr>
                <w:color w:val="000000"/>
              </w:rPr>
              <w:t>18</w:t>
            </w:r>
          </w:p>
        </w:tc>
        <w:tc>
          <w:tcPr>
            <w:tcW w:w="910" w:type="dxa"/>
            <w:hideMark/>
          </w:tcPr>
          <w:p w14:paraId="1B9A201F" w14:textId="77777777" w:rsidR="00031732" w:rsidRPr="00031732" w:rsidRDefault="00031732">
            <w:pPr>
              <w:pStyle w:val="NormalWeb"/>
              <w:spacing w:before="0" w:beforeAutospacing="0" w:after="0" w:afterAutospacing="0"/>
            </w:pPr>
            <w:r w:rsidRPr="00031732">
              <w:rPr>
                <w:color w:val="000000"/>
              </w:rPr>
              <w:t>14</w:t>
            </w:r>
          </w:p>
        </w:tc>
        <w:tc>
          <w:tcPr>
            <w:tcW w:w="922" w:type="dxa"/>
            <w:hideMark/>
          </w:tcPr>
          <w:p w14:paraId="02CF0328" w14:textId="77777777" w:rsidR="00031732" w:rsidRPr="00031732" w:rsidRDefault="00031732">
            <w:pPr>
              <w:pStyle w:val="NormalWeb"/>
              <w:spacing w:before="0" w:beforeAutospacing="0" w:after="0" w:afterAutospacing="0"/>
            </w:pPr>
            <w:r w:rsidRPr="00031732">
              <w:rPr>
                <w:color w:val="000000"/>
              </w:rPr>
              <w:t>42</w:t>
            </w:r>
          </w:p>
        </w:tc>
        <w:tc>
          <w:tcPr>
            <w:tcW w:w="1225" w:type="dxa"/>
            <w:hideMark/>
          </w:tcPr>
          <w:p w14:paraId="5AB8CA5B" w14:textId="77777777" w:rsidR="00031732" w:rsidRPr="00031732" w:rsidRDefault="00031732">
            <w:pPr>
              <w:pStyle w:val="NormalWeb"/>
              <w:spacing w:before="0" w:beforeAutospacing="0" w:after="0" w:afterAutospacing="0"/>
            </w:pPr>
            <w:r w:rsidRPr="00031732">
              <w:rPr>
                <w:color w:val="000000"/>
              </w:rPr>
              <w:t>15</w:t>
            </w:r>
          </w:p>
        </w:tc>
        <w:tc>
          <w:tcPr>
            <w:tcW w:w="805" w:type="dxa"/>
            <w:hideMark/>
          </w:tcPr>
          <w:p w14:paraId="7E37E112" w14:textId="77777777" w:rsidR="00031732" w:rsidRPr="00031732" w:rsidRDefault="00031732">
            <w:pPr>
              <w:pStyle w:val="NormalWeb"/>
              <w:spacing w:before="0" w:beforeAutospacing="0" w:after="0" w:afterAutospacing="0"/>
            </w:pPr>
            <w:r w:rsidRPr="00031732">
              <w:rPr>
                <w:color w:val="000000"/>
              </w:rPr>
              <w:t>12</w:t>
            </w:r>
          </w:p>
        </w:tc>
        <w:tc>
          <w:tcPr>
            <w:tcW w:w="1067" w:type="dxa"/>
            <w:hideMark/>
          </w:tcPr>
          <w:p w14:paraId="40C2627B" w14:textId="77777777" w:rsidR="00031732" w:rsidRPr="00031732" w:rsidRDefault="00031732">
            <w:pPr>
              <w:pStyle w:val="NormalWeb"/>
              <w:spacing w:before="0" w:beforeAutospacing="0" w:after="0" w:afterAutospacing="0"/>
            </w:pPr>
            <w:r w:rsidRPr="00031732">
              <w:rPr>
                <w:color w:val="000000"/>
              </w:rPr>
              <w:t>30</w:t>
            </w:r>
          </w:p>
        </w:tc>
        <w:tc>
          <w:tcPr>
            <w:tcW w:w="922" w:type="dxa"/>
            <w:hideMark/>
          </w:tcPr>
          <w:p w14:paraId="7C48D495" w14:textId="77777777" w:rsidR="00031732" w:rsidRPr="00031732" w:rsidRDefault="00031732">
            <w:pPr>
              <w:pStyle w:val="NormalWeb"/>
              <w:spacing w:before="0" w:beforeAutospacing="0" w:after="0" w:afterAutospacing="0"/>
            </w:pPr>
            <w:r w:rsidRPr="00031732">
              <w:rPr>
                <w:color w:val="000000"/>
              </w:rPr>
              <w:t>25</w:t>
            </w:r>
          </w:p>
        </w:tc>
        <w:tc>
          <w:tcPr>
            <w:tcW w:w="1040" w:type="dxa"/>
            <w:hideMark/>
          </w:tcPr>
          <w:p w14:paraId="11105869" w14:textId="77777777" w:rsidR="00031732" w:rsidRPr="00031732" w:rsidRDefault="00031732">
            <w:pPr>
              <w:pStyle w:val="NormalWeb"/>
              <w:spacing w:before="0" w:beforeAutospacing="0" w:after="0" w:afterAutospacing="0"/>
            </w:pPr>
            <w:r w:rsidRPr="00031732">
              <w:rPr>
                <w:color w:val="000000"/>
              </w:rPr>
              <w:t>156</w:t>
            </w:r>
          </w:p>
        </w:tc>
      </w:tr>
      <w:tr w:rsidR="00031732" w:rsidRPr="00031732" w14:paraId="4DD827F4" w14:textId="77777777" w:rsidTr="00031732">
        <w:trPr>
          <w:trHeight w:val="165"/>
        </w:trPr>
        <w:tc>
          <w:tcPr>
            <w:tcW w:w="1000" w:type="dxa"/>
            <w:hideMark/>
          </w:tcPr>
          <w:p w14:paraId="4B921281" w14:textId="77777777" w:rsidR="00031732" w:rsidRPr="00031732" w:rsidRDefault="00031732">
            <w:pPr>
              <w:pStyle w:val="NormalWeb"/>
              <w:spacing w:before="0" w:beforeAutospacing="0" w:after="0" w:afterAutospacing="0"/>
            </w:pPr>
            <w:r w:rsidRPr="00031732">
              <w:rPr>
                <w:b/>
                <w:bCs/>
                <w:color w:val="000000"/>
              </w:rPr>
              <w:t>MO</w:t>
            </w:r>
          </w:p>
        </w:tc>
        <w:tc>
          <w:tcPr>
            <w:tcW w:w="1459" w:type="dxa"/>
            <w:hideMark/>
          </w:tcPr>
          <w:p w14:paraId="3DDCAD77" w14:textId="77777777" w:rsidR="00031732" w:rsidRPr="00031732" w:rsidRDefault="00031732">
            <w:pPr>
              <w:pStyle w:val="NormalWeb"/>
              <w:spacing w:before="0" w:beforeAutospacing="0" w:after="0" w:afterAutospacing="0"/>
            </w:pPr>
            <w:r w:rsidRPr="00031732">
              <w:rPr>
                <w:color w:val="000000"/>
              </w:rPr>
              <w:t>32</w:t>
            </w:r>
          </w:p>
        </w:tc>
        <w:tc>
          <w:tcPr>
            <w:tcW w:w="910" w:type="dxa"/>
            <w:hideMark/>
          </w:tcPr>
          <w:p w14:paraId="55F77676" w14:textId="77777777" w:rsidR="00031732" w:rsidRPr="00031732" w:rsidRDefault="00031732">
            <w:pPr>
              <w:pStyle w:val="NormalWeb"/>
              <w:spacing w:before="0" w:beforeAutospacing="0" w:after="0" w:afterAutospacing="0"/>
            </w:pPr>
            <w:r w:rsidRPr="00031732">
              <w:rPr>
                <w:color w:val="000000"/>
              </w:rPr>
              <w:t>28</w:t>
            </w:r>
          </w:p>
        </w:tc>
        <w:tc>
          <w:tcPr>
            <w:tcW w:w="922" w:type="dxa"/>
            <w:hideMark/>
          </w:tcPr>
          <w:p w14:paraId="11886A9B" w14:textId="77777777" w:rsidR="00031732" w:rsidRPr="00031732" w:rsidRDefault="00031732">
            <w:pPr>
              <w:pStyle w:val="NormalWeb"/>
              <w:spacing w:before="0" w:beforeAutospacing="0" w:after="0" w:afterAutospacing="0"/>
            </w:pPr>
            <w:r w:rsidRPr="00031732">
              <w:rPr>
                <w:color w:val="000000"/>
              </w:rPr>
              <w:t>64</w:t>
            </w:r>
          </w:p>
        </w:tc>
        <w:tc>
          <w:tcPr>
            <w:tcW w:w="1225" w:type="dxa"/>
            <w:hideMark/>
          </w:tcPr>
          <w:p w14:paraId="396E78B4" w14:textId="77777777" w:rsidR="00031732" w:rsidRPr="00031732" w:rsidRDefault="00031732">
            <w:pPr>
              <w:pStyle w:val="NormalWeb"/>
              <w:spacing w:before="0" w:beforeAutospacing="0" w:after="0" w:afterAutospacing="0"/>
            </w:pPr>
            <w:r w:rsidRPr="00031732">
              <w:rPr>
                <w:color w:val="000000"/>
              </w:rPr>
              <w:t>28</w:t>
            </w:r>
          </w:p>
        </w:tc>
        <w:tc>
          <w:tcPr>
            <w:tcW w:w="805" w:type="dxa"/>
            <w:hideMark/>
          </w:tcPr>
          <w:p w14:paraId="5E19544D" w14:textId="77777777" w:rsidR="00031732" w:rsidRPr="00031732" w:rsidRDefault="00031732">
            <w:pPr>
              <w:pStyle w:val="NormalWeb"/>
              <w:spacing w:before="0" w:beforeAutospacing="0" w:after="0" w:afterAutospacing="0"/>
            </w:pPr>
            <w:r w:rsidRPr="00031732">
              <w:rPr>
                <w:color w:val="000000"/>
              </w:rPr>
              <w:t>18</w:t>
            </w:r>
          </w:p>
        </w:tc>
        <w:tc>
          <w:tcPr>
            <w:tcW w:w="1067" w:type="dxa"/>
            <w:hideMark/>
          </w:tcPr>
          <w:p w14:paraId="0CC3EFAF" w14:textId="77777777" w:rsidR="00031732" w:rsidRPr="00031732" w:rsidRDefault="00031732">
            <w:pPr>
              <w:pStyle w:val="NormalWeb"/>
              <w:spacing w:before="0" w:beforeAutospacing="0" w:after="0" w:afterAutospacing="0"/>
            </w:pPr>
            <w:r w:rsidRPr="00031732">
              <w:rPr>
                <w:color w:val="000000"/>
              </w:rPr>
              <w:t>55</w:t>
            </w:r>
          </w:p>
        </w:tc>
        <w:tc>
          <w:tcPr>
            <w:tcW w:w="922" w:type="dxa"/>
            <w:hideMark/>
          </w:tcPr>
          <w:p w14:paraId="53CEBAA7" w14:textId="77777777" w:rsidR="00031732" w:rsidRPr="00031732" w:rsidRDefault="00031732">
            <w:pPr>
              <w:pStyle w:val="NormalWeb"/>
              <w:spacing w:before="0" w:beforeAutospacing="0" w:after="0" w:afterAutospacing="0"/>
            </w:pPr>
            <w:r w:rsidRPr="00031732">
              <w:rPr>
                <w:color w:val="000000"/>
              </w:rPr>
              <w:t>46</w:t>
            </w:r>
          </w:p>
        </w:tc>
        <w:tc>
          <w:tcPr>
            <w:tcW w:w="1040" w:type="dxa"/>
            <w:hideMark/>
          </w:tcPr>
          <w:p w14:paraId="3CDB8DB5" w14:textId="77777777" w:rsidR="00031732" w:rsidRPr="00031732" w:rsidRDefault="00031732">
            <w:pPr>
              <w:pStyle w:val="NormalWeb"/>
              <w:spacing w:before="0" w:beforeAutospacing="0" w:after="0" w:afterAutospacing="0"/>
            </w:pPr>
            <w:r w:rsidRPr="00031732">
              <w:rPr>
                <w:color w:val="000000"/>
              </w:rPr>
              <w:t>271</w:t>
            </w:r>
          </w:p>
        </w:tc>
      </w:tr>
      <w:tr w:rsidR="00031732" w:rsidRPr="00031732" w14:paraId="412AA13B" w14:textId="77777777" w:rsidTr="00031732">
        <w:trPr>
          <w:trHeight w:val="165"/>
        </w:trPr>
        <w:tc>
          <w:tcPr>
            <w:tcW w:w="1000" w:type="dxa"/>
            <w:hideMark/>
          </w:tcPr>
          <w:p w14:paraId="78819540" w14:textId="77777777" w:rsidR="00031732" w:rsidRPr="00031732" w:rsidRDefault="00031732">
            <w:pPr>
              <w:pStyle w:val="NormalWeb"/>
              <w:spacing w:before="0" w:beforeAutospacing="0" w:after="0" w:afterAutospacing="0"/>
            </w:pPr>
            <w:r w:rsidRPr="00031732">
              <w:rPr>
                <w:b/>
                <w:bCs/>
                <w:color w:val="000000"/>
              </w:rPr>
              <w:t>MT</w:t>
            </w:r>
          </w:p>
        </w:tc>
        <w:tc>
          <w:tcPr>
            <w:tcW w:w="1459" w:type="dxa"/>
            <w:hideMark/>
          </w:tcPr>
          <w:p w14:paraId="1E47C1BF" w14:textId="77777777" w:rsidR="00031732" w:rsidRPr="00031732" w:rsidRDefault="00031732">
            <w:pPr>
              <w:pStyle w:val="NormalWeb"/>
              <w:spacing w:before="0" w:beforeAutospacing="0" w:after="0" w:afterAutospacing="0"/>
            </w:pPr>
            <w:r w:rsidRPr="00031732">
              <w:rPr>
                <w:color w:val="000000"/>
              </w:rPr>
              <w:t>1</w:t>
            </w:r>
          </w:p>
        </w:tc>
        <w:tc>
          <w:tcPr>
            <w:tcW w:w="910" w:type="dxa"/>
            <w:hideMark/>
          </w:tcPr>
          <w:p w14:paraId="41E07BDA" w14:textId="77777777" w:rsidR="00031732" w:rsidRPr="00031732" w:rsidRDefault="00031732">
            <w:pPr>
              <w:pStyle w:val="NormalWeb"/>
              <w:spacing w:before="0" w:beforeAutospacing="0" w:after="0" w:afterAutospacing="0"/>
            </w:pPr>
            <w:r w:rsidRPr="00031732">
              <w:rPr>
                <w:color w:val="000000"/>
              </w:rPr>
              <w:t>1</w:t>
            </w:r>
          </w:p>
        </w:tc>
        <w:tc>
          <w:tcPr>
            <w:tcW w:w="922" w:type="dxa"/>
            <w:hideMark/>
          </w:tcPr>
          <w:p w14:paraId="5BFC2E43" w14:textId="77777777" w:rsidR="00031732" w:rsidRPr="00031732" w:rsidRDefault="00031732">
            <w:pPr>
              <w:pStyle w:val="NormalWeb"/>
              <w:spacing w:before="0" w:beforeAutospacing="0" w:after="0" w:afterAutospacing="0"/>
            </w:pPr>
            <w:r w:rsidRPr="00031732">
              <w:rPr>
                <w:color w:val="000000"/>
              </w:rPr>
              <w:t>2</w:t>
            </w:r>
          </w:p>
        </w:tc>
        <w:tc>
          <w:tcPr>
            <w:tcW w:w="1225" w:type="dxa"/>
            <w:hideMark/>
          </w:tcPr>
          <w:p w14:paraId="7487B8E6" w14:textId="77777777" w:rsidR="00031732" w:rsidRPr="00031732" w:rsidRDefault="00031732">
            <w:pPr>
              <w:pStyle w:val="NormalWeb"/>
              <w:spacing w:before="0" w:beforeAutospacing="0" w:after="0" w:afterAutospacing="0"/>
            </w:pPr>
            <w:r w:rsidRPr="00031732">
              <w:rPr>
                <w:color w:val="000000"/>
              </w:rPr>
              <w:t>5</w:t>
            </w:r>
          </w:p>
        </w:tc>
        <w:tc>
          <w:tcPr>
            <w:tcW w:w="805" w:type="dxa"/>
            <w:hideMark/>
          </w:tcPr>
          <w:p w14:paraId="15CD335D" w14:textId="77777777" w:rsidR="00031732" w:rsidRPr="00031732" w:rsidRDefault="00031732">
            <w:pPr>
              <w:pStyle w:val="NormalWeb"/>
              <w:spacing w:before="0" w:beforeAutospacing="0" w:after="0" w:afterAutospacing="0"/>
            </w:pPr>
            <w:r w:rsidRPr="00031732">
              <w:rPr>
                <w:color w:val="000000"/>
              </w:rPr>
              <w:t>3</w:t>
            </w:r>
          </w:p>
        </w:tc>
        <w:tc>
          <w:tcPr>
            <w:tcW w:w="1067" w:type="dxa"/>
            <w:hideMark/>
          </w:tcPr>
          <w:p w14:paraId="7C382829" w14:textId="77777777" w:rsidR="00031732" w:rsidRPr="00031732" w:rsidRDefault="00031732">
            <w:pPr>
              <w:pStyle w:val="NormalWeb"/>
              <w:spacing w:before="0" w:beforeAutospacing="0" w:after="0" w:afterAutospacing="0"/>
            </w:pPr>
            <w:r w:rsidRPr="00031732">
              <w:rPr>
                <w:color w:val="000000"/>
              </w:rPr>
              <w:t>6</w:t>
            </w:r>
          </w:p>
        </w:tc>
        <w:tc>
          <w:tcPr>
            <w:tcW w:w="922" w:type="dxa"/>
            <w:hideMark/>
          </w:tcPr>
          <w:p w14:paraId="1169A1A3" w14:textId="77777777" w:rsidR="00031732" w:rsidRPr="00031732" w:rsidRDefault="00031732">
            <w:pPr>
              <w:pStyle w:val="NormalWeb"/>
              <w:spacing w:before="0" w:beforeAutospacing="0" w:after="0" w:afterAutospacing="0"/>
            </w:pPr>
            <w:r w:rsidRPr="00031732">
              <w:rPr>
                <w:color w:val="000000"/>
              </w:rPr>
              <w:t>4</w:t>
            </w:r>
          </w:p>
        </w:tc>
        <w:tc>
          <w:tcPr>
            <w:tcW w:w="1040" w:type="dxa"/>
            <w:hideMark/>
          </w:tcPr>
          <w:p w14:paraId="1C6A9D8B" w14:textId="77777777" w:rsidR="00031732" w:rsidRPr="00031732" w:rsidRDefault="00031732">
            <w:pPr>
              <w:pStyle w:val="NormalWeb"/>
              <w:spacing w:before="0" w:beforeAutospacing="0" w:after="0" w:afterAutospacing="0"/>
            </w:pPr>
            <w:r w:rsidRPr="00031732">
              <w:rPr>
                <w:color w:val="000000"/>
              </w:rPr>
              <w:t>22</w:t>
            </w:r>
          </w:p>
        </w:tc>
      </w:tr>
      <w:tr w:rsidR="00031732" w:rsidRPr="00031732" w14:paraId="47284E74" w14:textId="77777777" w:rsidTr="00031732">
        <w:trPr>
          <w:trHeight w:val="165"/>
        </w:trPr>
        <w:tc>
          <w:tcPr>
            <w:tcW w:w="1000" w:type="dxa"/>
            <w:hideMark/>
          </w:tcPr>
          <w:p w14:paraId="1B783611" w14:textId="77777777" w:rsidR="00031732" w:rsidRPr="00031732" w:rsidRDefault="00031732">
            <w:pPr>
              <w:pStyle w:val="NormalWeb"/>
              <w:spacing w:before="0" w:beforeAutospacing="0" w:after="0" w:afterAutospacing="0"/>
            </w:pPr>
            <w:r w:rsidRPr="00031732">
              <w:rPr>
                <w:b/>
                <w:bCs/>
                <w:color w:val="000000"/>
              </w:rPr>
              <w:t>NE</w:t>
            </w:r>
          </w:p>
        </w:tc>
        <w:tc>
          <w:tcPr>
            <w:tcW w:w="1459" w:type="dxa"/>
            <w:hideMark/>
          </w:tcPr>
          <w:p w14:paraId="6DBEF7A6" w14:textId="77777777" w:rsidR="00031732" w:rsidRPr="00031732" w:rsidRDefault="00031732">
            <w:pPr>
              <w:pStyle w:val="NormalWeb"/>
              <w:spacing w:before="0" w:beforeAutospacing="0" w:after="0" w:afterAutospacing="0"/>
            </w:pPr>
            <w:r w:rsidRPr="00031732">
              <w:rPr>
                <w:color w:val="000000"/>
              </w:rPr>
              <w:t>10</w:t>
            </w:r>
          </w:p>
        </w:tc>
        <w:tc>
          <w:tcPr>
            <w:tcW w:w="910" w:type="dxa"/>
            <w:hideMark/>
          </w:tcPr>
          <w:p w14:paraId="522F9477" w14:textId="77777777" w:rsidR="00031732" w:rsidRPr="00031732" w:rsidRDefault="00031732">
            <w:pPr>
              <w:pStyle w:val="NormalWeb"/>
              <w:spacing w:before="0" w:beforeAutospacing="0" w:after="0" w:afterAutospacing="0"/>
            </w:pPr>
            <w:r w:rsidRPr="00031732">
              <w:rPr>
                <w:color w:val="000000"/>
              </w:rPr>
              <w:t>8</w:t>
            </w:r>
          </w:p>
        </w:tc>
        <w:tc>
          <w:tcPr>
            <w:tcW w:w="922" w:type="dxa"/>
            <w:hideMark/>
          </w:tcPr>
          <w:p w14:paraId="065F6822" w14:textId="77777777" w:rsidR="00031732" w:rsidRPr="00031732" w:rsidRDefault="00031732">
            <w:pPr>
              <w:pStyle w:val="NormalWeb"/>
              <w:spacing w:before="0" w:beforeAutospacing="0" w:after="0" w:afterAutospacing="0"/>
            </w:pPr>
            <w:r w:rsidRPr="00031732">
              <w:rPr>
                <w:color w:val="000000"/>
              </w:rPr>
              <w:t>18</w:t>
            </w:r>
          </w:p>
        </w:tc>
        <w:tc>
          <w:tcPr>
            <w:tcW w:w="1225" w:type="dxa"/>
            <w:hideMark/>
          </w:tcPr>
          <w:p w14:paraId="152A9E18" w14:textId="77777777" w:rsidR="00031732" w:rsidRPr="00031732" w:rsidRDefault="00031732">
            <w:pPr>
              <w:pStyle w:val="NormalWeb"/>
              <w:spacing w:before="0" w:beforeAutospacing="0" w:after="0" w:afterAutospacing="0"/>
            </w:pPr>
            <w:r w:rsidRPr="00031732">
              <w:rPr>
                <w:color w:val="000000"/>
              </w:rPr>
              <w:t>10</w:t>
            </w:r>
          </w:p>
        </w:tc>
        <w:tc>
          <w:tcPr>
            <w:tcW w:w="805" w:type="dxa"/>
            <w:hideMark/>
          </w:tcPr>
          <w:p w14:paraId="1EFFCBF9" w14:textId="77777777" w:rsidR="00031732" w:rsidRPr="00031732" w:rsidRDefault="00031732">
            <w:pPr>
              <w:pStyle w:val="NormalWeb"/>
              <w:spacing w:before="0" w:beforeAutospacing="0" w:after="0" w:afterAutospacing="0"/>
            </w:pPr>
            <w:r w:rsidRPr="00031732">
              <w:rPr>
                <w:color w:val="000000"/>
              </w:rPr>
              <w:t>7</w:t>
            </w:r>
          </w:p>
        </w:tc>
        <w:tc>
          <w:tcPr>
            <w:tcW w:w="1067" w:type="dxa"/>
            <w:hideMark/>
          </w:tcPr>
          <w:p w14:paraId="5640CD59" w14:textId="77777777" w:rsidR="00031732" w:rsidRPr="00031732" w:rsidRDefault="00031732">
            <w:pPr>
              <w:pStyle w:val="NormalWeb"/>
              <w:spacing w:before="0" w:beforeAutospacing="0" w:after="0" w:afterAutospacing="0"/>
            </w:pPr>
            <w:r w:rsidRPr="00031732">
              <w:rPr>
                <w:color w:val="000000"/>
              </w:rPr>
              <w:t>18</w:t>
            </w:r>
          </w:p>
        </w:tc>
        <w:tc>
          <w:tcPr>
            <w:tcW w:w="922" w:type="dxa"/>
            <w:hideMark/>
          </w:tcPr>
          <w:p w14:paraId="0F12AA86" w14:textId="77777777" w:rsidR="00031732" w:rsidRPr="00031732" w:rsidRDefault="00031732">
            <w:pPr>
              <w:pStyle w:val="NormalWeb"/>
              <w:spacing w:before="0" w:beforeAutospacing="0" w:after="0" w:afterAutospacing="0"/>
            </w:pPr>
            <w:r w:rsidRPr="00031732">
              <w:rPr>
                <w:color w:val="000000"/>
              </w:rPr>
              <w:t>15</w:t>
            </w:r>
          </w:p>
        </w:tc>
        <w:tc>
          <w:tcPr>
            <w:tcW w:w="1040" w:type="dxa"/>
            <w:hideMark/>
          </w:tcPr>
          <w:p w14:paraId="5A248C54" w14:textId="77777777" w:rsidR="00031732" w:rsidRPr="00031732" w:rsidRDefault="00031732">
            <w:pPr>
              <w:pStyle w:val="NormalWeb"/>
              <w:spacing w:before="0" w:beforeAutospacing="0" w:after="0" w:afterAutospacing="0"/>
            </w:pPr>
            <w:r w:rsidRPr="00031732">
              <w:rPr>
                <w:color w:val="000000"/>
              </w:rPr>
              <w:t>86</w:t>
            </w:r>
          </w:p>
        </w:tc>
      </w:tr>
      <w:tr w:rsidR="00031732" w:rsidRPr="00031732" w14:paraId="445A6642" w14:textId="77777777" w:rsidTr="00031732">
        <w:trPr>
          <w:trHeight w:val="165"/>
        </w:trPr>
        <w:tc>
          <w:tcPr>
            <w:tcW w:w="1000" w:type="dxa"/>
            <w:hideMark/>
          </w:tcPr>
          <w:p w14:paraId="70568D1B" w14:textId="77777777" w:rsidR="00031732" w:rsidRPr="00031732" w:rsidRDefault="00031732">
            <w:pPr>
              <w:pStyle w:val="NormalWeb"/>
              <w:spacing w:before="0" w:beforeAutospacing="0" w:after="0" w:afterAutospacing="0"/>
            </w:pPr>
            <w:r w:rsidRPr="00031732">
              <w:rPr>
                <w:b/>
                <w:bCs/>
                <w:color w:val="000000"/>
              </w:rPr>
              <w:t>NV</w:t>
            </w:r>
          </w:p>
        </w:tc>
        <w:tc>
          <w:tcPr>
            <w:tcW w:w="1459" w:type="dxa"/>
            <w:hideMark/>
          </w:tcPr>
          <w:p w14:paraId="43704443" w14:textId="77777777" w:rsidR="00031732" w:rsidRPr="00031732" w:rsidRDefault="00031732">
            <w:pPr>
              <w:pStyle w:val="NormalWeb"/>
              <w:spacing w:before="0" w:beforeAutospacing="0" w:after="0" w:afterAutospacing="0"/>
            </w:pPr>
            <w:r w:rsidRPr="00031732">
              <w:rPr>
                <w:color w:val="000000"/>
              </w:rPr>
              <w:t>17</w:t>
            </w:r>
          </w:p>
        </w:tc>
        <w:tc>
          <w:tcPr>
            <w:tcW w:w="910" w:type="dxa"/>
            <w:hideMark/>
          </w:tcPr>
          <w:p w14:paraId="44F79721" w14:textId="77777777" w:rsidR="00031732" w:rsidRPr="00031732" w:rsidRDefault="00031732">
            <w:pPr>
              <w:pStyle w:val="NormalWeb"/>
              <w:spacing w:before="0" w:beforeAutospacing="0" w:after="0" w:afterAutospacing="0"/>
            </w:pPr>
            <w:r w:rsidRPr="00031732">
              <w:rPr>
                <w:color w:val="000000"/>
              </w:rPr>
              <w:t>14</w:t>
            </w:r>
          </w:p>
        </w:tc>
        <w:tc>
          <w:tcPr>
            <w:tcW w:w="922" w:type="dxa"/>
            <w:hideMark/>
          </w:tcPr>
          <w:p w14:paraId="696DB031" w14:textId="77777777" w:rsidR="00031732" w:rsidRPr="00031732" w:rsidRDefault="00031732">
            <w:pPr>
              <w:pStyle w:val="NormalWeb"/>
              <w:spacing w:before="0" w:beforeAutospacing="0" w:after="0" w:afterAutospacing="0"/>
            </w:pPr>
            <w:r w:rsidRPr="00031732">
              <w:rPr>
                <w:color w:val="000000"/>
              </w:rPr>
              <w:t>25</w:t>
            </w:r>
          </w:p>
        </w:tc>
        <w:tc>
          <w:tcPr>
            <w:tcW w:w="1225" w:type="dxa"/>
            <w:hideMark/>
          </w:tcPr>
          <w:p w14:paraId="300D3486" w14:textId="77777777" w:rsidR="00031732" w:rsidRPr="00031732" w:rsidRDefault="00031732">
            <w:pPr>
              <w:pStyle w:val="NormalWeb"/>
              <w:spacing w:before="0" w:beforeAutospacing="0" w:after="0" w:afterAutospacing="0"/>
            </w:pPr>
            <w:r w:rsidRPr="00031732">
              <w:rPr>
                <w:color w:val="000000"/>
              </w:rPr>
              <w:t>13</w:t>
            </w:r>
          </w:p>
        </w:tc>
        <w:tc>
          <w:tcPr>
            <w:tcW w:w="805" w:type="dxa"/>
            <w:hideMark/>
          </w:tcPr>
          <w:p w14:paraId="05A4C1AA" w14:textId="77777777" w:rsidR="00031732" w:rsidRPr="00031732" w:rsidRDefault="00031732">
            <w:pPr>
              <w:pStyle w:val="NormalWeb"/>
              <w:spacing w:before="0" w:beforeAutospacing="0" w:after="0" w:afterAutospacing="0"/>
            </w:pPr>
            <w:r w:rsidRPr="00031732">
              <w:rPr>
                <w:color w:val="000000"/>
              </w:rPr>
              <w:t>12</w:t>
            </w:r>
          </w:p>
        </w:tc>
        <w:tc>
          <w:tcPr>
            <w:tcW w:w="1067" w:type="dxa"/>
            <w:hideMark/>
          </w:tcPr>
          <w:p w14:paraId="1CA64717" w14:textId="77777777" w:rsidR="00031732" w:rsidRPr="00031732" w:rsidRDefault="00031732">
            <w:pPr>
              <w:pStyle w:val="NormalWeb"/>
              <w:spacing w:before="0" w:beforeAutospacing="0" w:after="0" w:afterAutospacing="0"/>
            </w:pPr>
            <w:r w:rsidRPr="00031732">
              <w:rPr>
                <w:color w:val="000000"/>
              </w:rPr>
              <w:t>23</w:t>
            </w:r>
          </w:p>
        </w:tc>
        <w:tc>
          <w:tcPr>
            <w:tcW w:w="922" w:type="dxa"/>
            <w:hideMark/>
          </w:tcPr>
          <w:p w14:paraId="3201F6E7" w14:textId="77777777" w:rsidR="00031732" w:rsidRPr="00031732" w:rsidRDefault="00031732">
            <w:pPr>
              <w:pStyle w:val="NormalWeb"/>
              <w:spacing w:before="0" w:beforeAutospacing="0" w:after="0" w:afterAutospacing="0"/>
            </w:pPr>
            <w:r w:rsidRPr="00031732">
              <w:rPr>
                <w:color w:val="000000"/>
              </w:rPr>
              <w:t>19</w:t>
            </w:r>
          </w:p>
        </w:tc>
        <w:tc>
          <w:tcPr>
            <w:tcW w:w="1040" w:type="dxa"/>
            <w:hideMark/>
          </w:tcPr>
          <w:p w14:paraId="1069C294" w14:textId="77777777" w:rsidR="00031732" w:rsidRPr="00031732" w:rsidRDefault="00031732">
            <w:pPr>
              <w:pStyle w:val="NormalWeb"/>
              <w:spacing w:before="0" w:beforeAutospacing="0" w:after="0" w:afterAutospacing="0"/>
            </w:pPr>
            <w:r w:rsidRPr="00031732">
              <w:rPr>
                <w:color w:val="000000"/>
              </w:rPr>
              <w:t>123</w:t>
            </w:r>
          </w:p>
        </w:tc>
      </w:tr>
      <w:tr w:rsidR="00031732" w:rsidRPr="00031732" w14:paraId="323E6469" w14:textId="77777777" w:rsidTr="00031732">
        <w:trPr>
          <w:trHeight w:val="180"/>
        </w:trPr>
        <w:tc>
          <w:tcPr>
            <w:tcW w:w="1000" w:type="dxa"/>
            <w:hideMark/>
          </w:tcPr>
          <w:p w14:paraId="5B11B82F" w14:textId="77777777" w:rsidR="00031732" w:rsidRPr="00031732" w:rsidRDefault="00031732">
            <w:pPr>
              <w:pStyle w:val="NormalWeb"/>
              <w:spacing w:before="0" w:beforeAutospacing="0" w:after="0" w:afterAutospacing="0"/>
            </w:pPr>
            <w:r w:rsidRPr="00031732">
              <w:rPr>
                <w:b/>
                <w:bCs/>
                <w:color w:val="000000"/>
              </w:rPr>
              <w:t>NH</w:t>
            </w:r>
          </w:p>
        </w:tc>
        <w:tc>
          <w:tcPr>
            <w:tcW w:w="1459" w:type="dxa"/>
            <w:hideMark/>
          </w:tcPr>
          <w:p w14:paraId="51D3C47B" w14:textId="77777777" w:rsidR="00031732" w:rsidRPr="00031732" w:rsidRDefault="00031732">
            <w:pPr>
              <w:pStyle w:val="NormalWeb"/>
              <w:spacing w:before="0" w:beforeAutospacing="0" w:after="0" w:afterAutospacing="0"/>
            </w:pPr>
            <w:r w:rsidRPr="00031732">
              <w:rPr>
                <w:color w:val="000000"/>
              </w:rPr>
              <w:t>2</w:t>
            </w:r>
          </w:p>
        </w:tc>
        <w:tc>
          <w:tcPr>
            <w:tcW w:w="910" w:type="dxa"/>
            <w:hideMark/>
          </w:tcPr>
          <w:p w14:paraId="4425819E" w14:textId="77777777" w:rsidR="00031732" w:rsidRPr="00031732" w:rsidRDefault="00031732">
            <w:pPr>
              <w:pStyle w:val="NormalWeb"/>
              <w:spacing w:before="0" w:beforeAutospacing="0" w:after="0" w:afterAutospacing="0"/>
            </w:pPr>
            <w:r w:rsidRPr="00031732">
              <w:rPr>
                <w:color w:val="000000"/>
              </w:rPr>
              <w:t>2</w:t>
            </w:r>
          </w:p>
        </w:tc>
        <w:tc>
          <w:tcPr>
            <w:tcW w:w="922" w:type="dxa"/>
            <w:hideMark/>
          </w:tcPr>
          <w:p w14:paraId="6DEA698E" w14:textId="77777777" w:rsidR="00031732" w:rsidRPr="00031732" w:rsidRDefault="00031732">
            <w:pPr>
              <w:pStyle w:val="NormalWeb"/>
              <w:spacing w:before="0" w:beforeAutospacing="0" w:after="0" w:afterAutospacing="0"/>
            </w:pPr>
            <w:r w:rsidRPr="00031732">
              <w:rPr>
                <w:color w:val="000000"/>
              </w:rPr>
              <w:t>4</w:t>
            </w:r>
          </w:p>
        </w:tc>
        <w:tc>
          <w:tcPr>
            <w:tcW w:w="1225" w:type="dxa"/>
            <w:hideMark/>
          </w:tcPr>
          <w:p w14:paraId="54E060A6" w14:textId="77777777" w:rsidR="00031732" w:rsidRPr="00031732" w:rsidRDefault="00031732">
            <w:pPr>
              <w:pStyle w:val="NormalWeb"/>
              <w:spacing w:before="0" w:beforeAutospacing="0" w:after="0" w:afterAutospacing="0"/>
            </w:pPr>
            <w:r w:rsidRPr="00031732">
              <w:rPr>
                <w:color w:val="000000"/>
              </w:rPr>
              <w:t>6</w:t>
            </w:r>
          </w:p>
        </w:tc>
        <w:tc>
          <w:tcPr>
            <w:tcW w:w="805" w:type="dxa"/>
            <w:hideMark/>
          </w:tcPr>
          <w:p w14:paraId="3EE8A815" w14:textId="77777777" w:rsidR="00031732" w:rsidRPr="00031732" w:rsidRDefault="00031732">
            <w:pPr>
              <w:pStyle w:val="NormalWeb"/>
              <w:spacing w:before="0" w:beforeAutospacing="0" w:after="0" w:afterAutospacing="0"/>
            </w:pPr>
            <w:r w:rsidRPr="00031732">
              <w:rPr>
                <w:color w:val="000000"/>
              </w:rPr>
              <w:t>3</w:t>
            </w:r>
          </w:p>
        </w:tc>
        <w:tc>
          <w:tcPr>
            <w:tcW w:w="1067" w:type="dxa"/>
            <w:hideMark/>
          </w:tcPr>
          <w:p w14:paraId="7E84F70E" w14:textId="77777777" w:rsidR="00031732" w:rsidRPr="00031732" w:rsidRDefault="00031732">
            <w:pPr>
              <w:pStyle w:val="NormalWeb"/>
              <w:spacing w:before="0" w:beforeAutospacing="0" w:after="0" w:afterAutospacing="0"/>
            </w:pPr>
            <w:r w:rsidRPr="00031732">
              <w:rPr>
                <w:color w:val="000000"/>
              </w:rPr>
              <w:t>7</w:t>
            </w:r>
          </w:p>
        </w:tc>
        <w:tc>
          <w:tcPr>
            <w:tcW w:w="922" w:type="dxa"/>
            <w:hideMark/>
          </w:tcPr>
          <w:p w14:paraId="4E06D496" w14:textId="77777777" w:rsidR="00031732" w:rsidRPr="00031732" w:rsidRDefault="00031732">
            <w:pPr>
              <w:pStyle w:val="NormalWeb"/>
              <w:spacing w:before="0" w:beforeAutospacing="0" w:after="0" w:afterAutospacing="0"/>
            </w:pPr>
            <w:r w:rsidRPr="00031732">
              <w:rPr>
                <w:color w:val="000000"/>
              </w:rPr>
              <w:t>6</w:t>
            </w:r>
          </w:p>
        </w:tc>
        <w:tc>
          <w:tcPr>
            <w:tcW w:w="1040" w:type="dxa"/>
            <w:hideMark/>
          </w:tcPr>
          <w:p w14:paraId="77166C1C" w14:textId="77777777" w:rsidR="00031732" w:rsidRPr="00031732" w:rsidRDefault="00031732">
            <w:pPr>
              <w:pStyle w:val="NormalWeb"/>
              <w:spacing w:before="0" w:beforeAutospacing="0" w:after="0" w:afterAutospacing="0"/>
            </w:pPr>
            <w:r w:rsidRPr="00031732">
              <w:rPr>
                <w:color w:val="000000"/>
              </w:rPr>
              <w:t>30</w:t>
            </w:r>
          </w:p>
        </w:tc>
      </w:tr>
      <w:tr w:rsidR="00031732" w:rsidRPr="00031732" w14:paraId="44C76ED4" w14:textId="77777777" w:rsidTr="00031732">
        <w:trPr>
          <w:trHeight w:val="165"/>
        </w:trPr>
        <w:tc>
          <w:tcPr>
            <w:tcW w:w="1000" w:type="dxa"/>
            <w:hideMark/>
          </w:tcPr>
          <w:p w14:paraId="1E9EDBC0" w14:textId="77777777" w:rsidR="00031732" w:rsidRPr="00031732" w:rsidRDefault="00031732">
            <w:pPr>
              <w:pStyle w:val="NormalWeb"/>
              <w:spacing w:before="0" w:beforeAutospacing="0" w:after="0" w:afterAutospacing="0"/>
            </w:pPr>
            <w:r w:rsidRPr="00031732">
              <w:rPr>
                <w:b/>
                <w:bCs/>
                <w:color w:val="000000"/>
              </w:rPr>
              <w:t>NJ</w:t>
            </w:r>
          </w:p>
        </w:tc>
        <w:tc>
          <w:tcPr>
            <w:tcW w:w="1459" w:type="dxa"/>
            <w:hideMark/>
          </w:tcPr>
          <w:p w14:paraId="4F6112CA" w14:textId="77777777" w:rsidR="00031732" w:rsidRPr="00031732" w:rsidRDefault="00031732">
            <w:pPr>
              <w:pStyle w:val="NormalWeb"/>
              <w:spacing w:before="0" w:beforeAutospacing="0" w:after="0" w:afterAutospacing="0"/>
            </w:pPr>
            <w:r w:rsidRPr="00031732">
              <w:rPr>
                <w:color w:val="000000"/>
              </w:rPr>
              <w:t>58</w:t>
            </w:r>
          </w:p>
        </w:tc>
        <w:tc>
          <w:tcPr>
            <w:tcW w:w="910" w:type="dxa"/>
            <w:hideMark/>
          </w:tcPr>
          <w:p w14:paraId="5A1AB882" w14:textId="77777777" w:rsidR="00031732" w:rsidRPr="00031732" w:rsidRDefault="00031732">
            <w:pPr>
              <w:pStyle w:val="NormalWeb"/>
              <w:spacing w:before="0" w:beforeAutospacing="0" w:after="0" w:afterAutospacing="0"/>
            </w:pPr>
            <w:r w:rsidRPr="00031732">
              <w:rPr>
                <w:color w:val="000000"/>
              </w:rPr>
              <w:t>50</w:t>
            </w:r>
          </w:p>
        </w:tc>
        <w:tc>
          <w:tcPr>
            <w:tcW w:w="922" w:type="dxa"/>
            <w:hideMark/>
          </w:tcPr>
          <w:p w14:paraId="4E2526FF" w14:textId="77777777" w:rsidR="00031732" w:rsidRPr="00031732" w:rsidRDefault="00031732">
            <w:pPr>
              <w:pStyle w:val="NormalWeb"/>
              <w:spacing w:before="0" w:beforeAutospacing="0" w:after="0" w:afterAutospacing="0"/>
            </w:pPr>
            <w:r w:rsidRPr="00031732">
              <w:rPr>
                <w:color w:val="000000"/>
              </w:rPr>
              <w:t>132</w:t>
            </w:r>
          </w:p>
        </w:tc>
        <w:tc>
          <w:tcPr>
            <w:tcW w:w="1225" w:type="dxa"/>
            <w:hideMark/>
          </w:tcPr>
          <w:p w14:paraId="0255E154" w14:textId="77777777" w:rsidR="00031732" w:rsidRPr="00031732" w:rsidRDefault="00031732">
            <w:pPr>
              <w:pStyle w:val="NormalWeb"/>
              <w:spacing w:before="0" w:beforeAutospacing="0" w:after="0" w:afterAutospacing="0"/>
            </w:pPr>
            <w:r w:rsidRPr="00031732">
              <w:rPr>
                <w:color w:val="000000"/>
              </w:rPr>
              <w:t>48</w:t>
            </w:r>
          </w:p>
        </w:tc>
        <w:tc>
          <w:tcPr>
            <w:tcW w:w="805" w:type="dxa"/>
            <w:hideMark/>
          </w:tcPr>
          <w:p w14:paraId="33B1FB14" w14:textId="77777777" w:rsidR="00031732" w:rsidRPr="00031732" w:rsidRDefault="00031732">
            <w:pPr>
              <w:pStyle w:val="NormalWeb"/>
              <w:spacing w:before="0" w:beforeAutospacing="0" w:after="0" w:afterAutospacing="0"/>
            </w:pPr>
            <w:r w:rsidRPr="00031732">
              <w:rPr>
                <w:color w:val="000000"/>
              </w:rPr>
              <w:t>42</w:t>
            </w:r>
          </w:p>
        </w:tc>
        <w:tc>
          <w:tcPr>
            <w:tcW w:w="1067" w:type="dxa"/>
            <w:hideMark/>
          </w:tcPr>
          <w:p w14:paraId="4DFA0483" w14:textId="77777777" w:rsidR="00031732" w:rsidRPr="00031732" w:rsidRDefault="00031732">
            <w:pPr>
              <w:pStyle w:val="NormalWeb"/>
              <w:spacing w:before="0" w:beforeAutospacing="0" w:after="0" w:afterAutospacing="0"/>
            </w:pPr>
            <w:r w:rsidRPr="00031732">
              <w:rPr>
                <w:color w:val="000000"/>
              </w:rPr>
              <w:t>118</w:t>
            </w:r>
          </w:p>
        </w:tc>
        <w:tc>
          <w:tcPr>
            <w:tcW w:w="922" w:type="dxa"/>
            <w:hideMark/>
          </w:tcPr>
          <w:p w14:paraId="0B8BE2B2" w14:textId="77777777" w:rsidR="00031732" w:rsidRPr="00031732" w:rsidRDefault="00031732">
            <w:pPr>
              <w:pStyle w:val="NormalWeb"/>
              <w:spacing w:before="0" w:beforeAutospacing="0" w:after="0" w:afterAutospacing="0"/>
            </w:pPr>
            <w:r w:rsidRPr="00031732">
              <w:rPr>
                <w:color w:val="000000"/>
              </w:rPr>
              <w:t>98</w:t>
            </w:r>
          </w:p>
        </w:tc>
        <w:tc>
          <w:tcPr>
            <w:tcW w:w="1040" w:type="dxa"/>
            <w:hideMark/>
          </w:tcPr>
          <w:p w14:paraId="1084769F" w14:textId="77777777" w:rsidR="00031732" w:rsidRPr="00031732" w:rsidRDefault="00031732">
            <w:pPr>
              <w:pStyle w:val="NormalWeb"/>
              <w:spacing w:before="0" w:beforeAutospacing="0" w:after="0" w:afterAutospacing="0"/>
            </w:pPr>
            <w:r w:rsidRPr="00031732">
              <w:rPr>
                <w:color w:val="000000"/>
              </w:rPr>
              <w:t>546</w:t>
            </w:r>
          </w:p>
        </w:tc>
      </w:tr>
      <w:tr w:rsidR="00031732" w:rsidRPr="00031732" w14:paraId="2BB588D9" w14:textId="77777777" w:rsidTr="00031732">
        <w:trPr>
          <w:trHeight w:val="165"/>
        </w:trPr>
        <w:tc>
          <w:tcPr>
            <w:tcW w:w="1000" w:type="dxa"/>
            <w:hideMark/>
          </w:tcPr>
          <w:p w14:paraId="31F39648" w14:textId="77777777" w:rsidR="00031732" w:rsidRPr="00031732" w:rsidRDefault="00031732">
            <w:pPr>
              <w:pStyle w:val="NormalWeb"/>
              <w:spacing w:before="0" w:beforeAutospacing="0" w:after="0" w:afterAutospacing="0"/>
            </w:pPr>
            <w:r w:rsidRPr="00031732">
              <w:rPr>
                <w:b/>
                <w:bCs/>
                <w:color w:val="000000"/>
              </w:rPr>
              <w:t>NM</w:t>
            </w:r>
          </w:p>
        </w:tc>
        <w:tc>
          <w:tcPr>
            <w:tcW w:w="1459" w:type="dxa"/>
            <w:hideMark/>
          </w:tcPr>
          <w:p w14:paraId="68D904C5" w14:textId="77777777" w:rsidR="00031732" w:rsidRPr="00031732" w:rsidRDefault="00031732">
            <w:pPr>
              <w:pStyle w:val="NormalWeb"/>
              <w:spacing w:before="0" w:beforeAutospacing="0" w:after="0" w:afterAutospacing="0"/>
            </w:pPr>
            <w:r w:rsidRPr="00031732">
              <w:rPr>
                <w:color w:val="000000"/>
              </w:rPr>
              <w:t>9</w:t>
            </w:r>
          </w:p>
        </w:tc>
        <w:tc>
          <w:tcPr>
            <w:tcW w:w="910" w:type="dxa"/>
            <w:hideMark/>
          </w:tcPr>
          <w:p w14:paraId="6898F7BE" w14:textId="77777777" w:rsidR="00031732" w:rsidRPr="00031732" w:rsidRDefault="00031732">
            <w:pPr>
              <w:pStyle w:val="NormalWeb"/>
              <w:spacing w:before="0" w:beforeAutospacing="0" w:after="0" w:afterAutospacing="0"/>
            </w:pPr>
            <w:r w:rsidRPr="00031732">
              <w:rPr>
                <w:color w:val="000000"/>
              </w:rPr>
              <w:t>8</w:t>
            </w:r>
          </w:p>
        </w:tc>
        <w:tc>
          <w:tcPr>
            <w:tcW w:w="922" w:type="dxa"/>
            <w:hideMark/>
          </w:tcPr>
          <w:p w14:paraId="4F652FBB" w14:textId="77777777" w:rsidR="00031732" w:rsidRPr="00031732" w:rsidRDefault="00031732">
            <w:pPr>
              <w:pStyle w:val="NormalWeb"/>
              <w:spacing w:before="0" w:beforeAutospacing="0" w:after="0" w:afterAutospacing="0"/>
            </w:pPr>
            <w:r w:rsidRPr="00031732">
              <w:rPr>
                <w:color w:val="000000"/>
              </w:rPr>
              <w:t>18</w:t>
            </w:r>
          </w:p>
        </w:tc>
        <w:tc>
          <w:tcPr>
            <w:tcW w:w="1225" w:type="dxa"/>
            <w:hideMark/>
          </w:tcPr>
          <w:p w14:paraId="77E4EE80" w14:textId="77777777" w:rsidR="00031732" w:rsidRPr="00031732" w:rsidRDefault="00031732">
            <w:pPr>
              <w:pStyle w:val="NormalWeb"/>
              <w:spacing w:before="0" w:beforeAutospacing="0" w:after="0" w:afterAutospacing="0"/>
            </w:pPr>
            <w:r w:rsidRPr="00031732">
              <w:rPr>
                <w:color w:val="000000"/>
              </w:rPr>
              <w:t>12</w:t>
            </w:r>
          </w:p>
        </w:tc>
        <w:tc>
          <w:tcPr>
            <w:tcW w:w="805" w:type="dxa"/>
            <w:hideMark/>
          </w:tcPr>
          <w:p w14:paraId="249E8EFA" w14:textId="77777777" w:rsidR="00031732" w:rsidRPr="00031732" w:rsidRDefault="00031732">
            <w:pPr>
              <w:pStyle w:val="NormalWeb"/>
              <w:spacing w:before="0" w:beforeAutospacing="0" w:after="0" w:afterAutospacing="0"/>
            </w:pPr>
            <w:r w:rsidRPr="00031732">
              <w:rPr>
                <w:color w:val="000000"/>
              </w:rPr>
              <w:t>10</w:t>
            </w:r>
          </w:p>
        </w:tc>
        <w:tc>
          <w:tcPr>
            <w:tcW w:w="1067" w:type="dxa"/>
            <w:hideMark/>
          </w:tcPr>
          <w:p w14:paraId="71DFC4A4" w14:textId="77777777" w:rsidR="00031732" w:rsidRPr="00031732" w:rsidRDefault="00031732">
            <w:pPr>
              <w:pStyle w:val="NormalWeb"/>
              <w:spacing w:before="0" w:beforeAutospacing="0" w:after="0" w:afterAutospacing="0"/>
            </w:pPr>
            <w:r w:rsidRPr="00031732">
              <w:rPr>
                <w:color w:val="000000"/>
              </w:rPr>
              <w:t>18</w:t>
            </w:r>
          </w:p>
        </w:tc>
        <w:tc>
          <w:tcPr>
            <w:tcW w:w="922" w:type="dxa"/>
            <w:hideMark/>
          </w:tcPr>
          <w:p w14:paraId="3087ADC8" w14:textId="77777777" w:rsidR="00031732" w:rsidRPr="00031732" w:rsidRDefault="00031732">
            <w:pPr>
              <w:pStyle w:val="NormalWeb"/>
              <w:spacing w:before="0" w:beforeAutospacing="0" w:after="0" w:afterAutospacing="0"/>
            </w:pPr>
            <w:r w:rsidRPr="00031732">
              <w:rPr>
                <w:color w:val="000000"/>
              </w:rPr>
              <w:t>16</w:t>
            </w:r>
          </w:p>
        </w:tc>
        <w:tc>
          <w:tcPr>
            <w:tcW w:w="1040" w:type="dxa"/>
            <w:hideMark/>
          </w:tcPr>
          <w:p w14:paraId="6022A234" w14:textId="77777777" w:rsidR="00031732" w:rsidRPr="00031732" w:rsidRDefault="00031732">
            <w:pPr>
              <w:pStyle w:val="NormalWeb"/>
              <w:spacing w:before="0" w:beforeAutospacing="0" w:after="0" w:afterAutospacing="0"/>
            </w:pPr>
            <w:r w:rsidRPr="00031732">
              <w:rPr>
                <w:color w:val="000000"/>
              </w:rPr>
              <w:t>91</w:t>
            </w:r>
          </w:p>
        </w:tc>
      </w:tr>
      <w:tr w:rsidR="00031732" w:rsidRPr="00031732" w14:paraId="36FFF5F5" w14:textId="77777777" w:rsidTr="00031732">
        <w:trPr>
          <w:trHeight w:val="165"/>
        </w:trPr>
        <w:tc>
          <w:tcPr>
            <w:tcW w:w="1000" w:type="dxa"/>
            <w:hideMark/>
          </w:tcPr>
          <w:p w14:paraId="6E4FAC25" w14:textId="77777777" w:rsidR="00031732" w:rsidRPr="00031732" w:rsidRDefault="00031732">
            <w:pPr>
              <w:pStyle w:val="NormalWeb"/>
              <w:spacing w:before="0" w:beforeAutospacing="0" w:after="0" w:afterAutospacing="0"/>
            </w:pPr>
            <w:r w:rsidRPr="00031732">
              <w:rPr>
                <w:b/>
                <w:bCs/>
                <w:color w:val="000000"/>
              </w:rPr>
              <w:t>NY</w:t>
            </w:r>
          </w:p>
        </w:tc>
        <w:tc>
          <w:tcPr>
            <w:tcW w:w="1459" w:type="dxa"/>
            <w:hideMark/>
          </w:tcPr>
          <w:p w14:paraId="018BF3F1" w14:textId="77777777" w:rsidR="00031732" w:rsidRPr="00031732" w:rsidRDefault="00031732">
            <w:pPr>
              <w:pStyle w:val="NormalWeb"/>
              <w:spacing w:before="0" w:beforeAutospacing="0" w:after="0" w:afterAutospacing="0"/>
            </w:pPr>
            <w:r w:rsidRPr="00031732">
              <w:rPr>
                <w:color w:val="000000"/>
              </w:rPr>
              <w:t>140</w:t>
            </w:r>
          </w:p>
        </w:tc>
        <w:tc>
          <w:tcPr>
            <w:tcW w:w="910" w:type="dxa"/>
            <w:hideMark/>
          </w:tcPr>
          <w:p w14:paraId="711A18A0" w14:textId="77777777" w:rsidR="00031732" w:rsidRPr="00031732" w:rsidRDefault="00031732">
            <w:pPr>
              <w:pStyle w:val="NormalWeb"/>
              <w:spacing w:before="0" w:beforeAutospacing="0" w:after="0" w:afterAutospacing="0"/>
            </w:pPr>
            <w:r w:rsidRPr="00031732">
              <w:rPr>
                <w:color w:val="000000"/>
              </w:rPr>
              <w:t>132</w:t>
            </w:r>
          </w:p>
        </w:tc>
        <w:tc>
          <w:tcPr>
            <w:tcW w:w="922" w:type="dxa"/>
            <w:hideMark/>
          </w:tcPr>
          <w:p w14:paraId="112F952F" w14:textId="77777777" w:rsidR="00031732" w:rsidRPr="00031732" w:rsidRDefault="00031732">
            <w:pPr>
              <w:pStyle w:val="NormalWeb"/>
              <w:spacing w:before="0" w:beforeAutospacing="0" w:after="0" w:afterAutospacing="0"/>
            </w:pPr>
            <w:r w:rsidRPr="00031732">
              <w:rPr>
                <w:color w:val="000000"/>
              </w:rPr>
              <w:t>342</w:t>
            </w:r>
          </w:p>
        </w:tc>
        <w:tc>
          <w:tcPr>
            <w:tcW w:w="1225" w:type="dxa"/>
            <w:hideMark/>
          </w:tcPr>
          <w:p w14:paraId="697AF008" w14:textId="77777777" w:rsidR="00031732" w:rsidRPr="00031732" w:rsidRDefault="00031732">
            <w:pPr>
              <w:pStyle w:val="NormalWeb"/>
              <w:spacing w:before="0" w:beforeAutospacing="0" w:after="0" w:afterAutospacing="0"/>
            </w:pPr>
            <w:r w:rsidRPr="00031732">
              <w:rPr>
                <w:color w:val="000000"/>
              </w:rPr>
              <w:t>88</w:t>
            </w:r>
          </w:p>
        </w:tc>
        <w:tc>
          <w:tcPr>
            <w:tcW w:w="805" w:type="dxa"/>
            <w:hideMark/>
          </w:tcPr>
          <w:p w14:paraId="2C575972" w14:textId="77777777" w:rsidR="00031732" w:rsidRPr="00031732" w:rsidRDefault="00031732">
            <w:pPr>
              <w:pStyle w:val="NormalWeb"/>
              <w:spacing w:before="0" w:beforeAutospacing="0" w:after="0" w:afterAutospacing="0"/>
            </w:pPr>
            <w:r w:rsidRPr="00031732">
              <w:rPr>
                <w:color w:val="000000"/>
              </w:rPr>
              <w:t>72</w:t>
            </w:r>
          </w:p>
        </w:tc>
        <w:tc>
          <w:tcPr>
            <w:tcW w:w="1067" w:type="dxa"/>
            <w:hideMark/>
          </w:tcPr>
          <w:p w14:paraId="2E0F2B87" w14:textId="77777777" w:rsidR="00031732" w:rsidRPr="00031732" w:rsidRDefault="00031732">
            <w:pPr>
              <w:pStyle w:val="NormalWeb"/>
              <w:spacing w:before="0" w:beforeAutospacing="0" w:after="0" w:afterAutospacing="0"/>
            </w:pPr>
            <w:r w:rsidRPr="00031732">
              <w:rPr>
                <w:color w:val="000000"/>
              </w:rPr>
              <w:t>238</w:t>
            </w:r>
          </w:p>
        </w:tc>
        <w:tc>
          <w:tcPr>
            <w:tcW w:w="922" w:type="dxa"/>
            <w:hideMark/>
          </w:tcPr>
          <w:p w14:paraId="1705ADF7" w14:textId="77777777" w:rsidR="00031732" w:rsidRPr="00031732" w:rsidRDefault="00031732">
            <w:pPr>
              <w:pStyle w:val="NormalWeb"/>
              <w:spacing w:before="0" w:beforeAutospacing="0" w:after="0" w:afterAutospacing="0"/>
            </w:pPr>
            <w:r w:rsidRPr="00031732">
              <w:rPr>
                <w:color w:val="000000"/>
              </w:rPr>
              <w:t>195</w:t>
            </w:r>
          </w:p>
        </w:tc>
        <w:tc>
          <w:tcPr>
            <w:tcW w:w="1040" w:type="dxa"/>
            <w:hideMark/>
          </w:tcPr>
          <w:p w14:paraId="4FEFA0FD" w14:textId="77777777" w:rsidR="00031732" w:rsidRPr="00031732" w:rsidRDefault="00031732">
            <w:pPr>
              <w:pStyle w:val="NormalWeb"/>
              <w:spacing w:before="0" w:beforeAutospacing="0" w:after="0" w:afterAutospacing="0"/>
            </w:pPr>
            <w:r w:rsidRPr="00031732">
              <w:rPr>
                <w:color w:val="000000"/>
              </w:rPr>
              <w:t>1207</w:t>
            </w:r>
          </w:p>
        </w:tc>
      </w:tr>
      <w:tr w:rsidR="00031732" w:rsidRPr="00031732" w14:paraId="00847128" w14:textId="77777777" w:rsidTr="00031732">
        <w:trPr>
          <w:trHeight w:val="165"/>
        </w:trPr>
        <w:tc>
          <w:tcPr>
            <w:tcW w:w="1000" w:type="dxa"/>
            <w:hideMark/>
          </w:tcPr>
          <w:p w14:paraId="148B8F00" w14:textId="77777777" w:rsidR="00031732" w:rsidRPr="00031732" w:rsidRDefault="00031732">
            <w:pPr>
              <w:pStyle w:val="NormalWeb"/>
              <w:spacing w:before="0" w:beforeAutospacing="0" w:after="0" w:afterAutospacing="0"/>
            </w:pPr>
            <w:r w:rsidRPr="00031732">
              <w:rPr>
                <w:b/>
                <w:bCs/>
                <w:color w:val="000000"/>
              </w:rPr>
              <w:t>NC</w:t>
            </w:r>
          </w:p>
        </w:tc>
        <w:tc>
          <w:tcPr>
            <w:tcW w:w="1459" w:type="dxa"/>
            <w:hideMark/>
          </w:tcPr>
          <w:p w14:paraId="48F9A20E" w14:textId="77777777" w:rsidR="00031732" w:rsidRPr="00031732" w:rsidRDefault="00031732">
            <w:pPr>
              <w:pStyle w:val="NormalWeb"/>
              <w:spacing w:before="0" w:beforeAutospacing="0" w:after="0" w:afterAutospacing="0"/>
            </w:pPr>
            <w:r w:rsidRPr="00031732">
              <w:rPr>
                <w:color w:val="000000"/>
              </w:rPr>
              <w:t>85</w:t>
            </w:r>
          </w:p>
        </w:tc>
        <w:tc>
          <w:tcPr>
            <w:tcW w:w="910" w:type="dxa"/>
            <w:hideMark/>
          </w:tcPr>
          <w:p w14:paraId="2BCACFA0" w14:textId="77777777" w:rsidR="00031732" w:rsidRPr="00031732" w:rsidRDefault="00031732">
            <w:pPr>
              <w:pStyle w:val="NormalWeb"/>
              <w:spacing w:before="0" w:beforeAutospacing="0" w:after="0" w:afterAutospacing="0"/>
            </w:pPr>
            <w:r w:rsidRPr="00031732">
              <w:rPr>
                <w:color w:val="000000"/>
              </w:rPr>
              <w:t>72</w:t>
            </w:r>
          </w:p>
        </w:tc>
        <w:tc>
          <w:tcPr>
            <w:tcW w:w="922" w:type="dxa"/>
            <w:hideMark/>
          </w:tcPr>
          <w:p w14:paraId="1E8BED1E" w14:textId="77777777" w:rsidR="00031732" w:rsidRPr="00031732" w:rsidRDefault="00031732">
            <w:pPr>
              <w:pStyle w:val="NormalWeb"/>
              <w:spacing w:before="0" w:beforeAutospacing="0" w:after="0" w:afterAutospacing="0"/>
            </w:pPr>
            <w:r w:rsidRPr="00031732">
              <w:rPr>
                <w:color w:val="000000"/>
              </w:rPr>
              <w:t>185</w:t>
            </w:r>
          </w:p>
        </w:tc>
        <w:tc>
          <w:tcPr>
            <w:tcW w:w="1225" w:type="dxa"/>
            <w:hideMark/>
          </w:tcPr>
          <w:p w14:paraId="79145004" w14:textId="77777777" w:rsidR="00031732" w:rsidRPr="00031732" w:rsidRDefault="00031732">
            <w:pPr>
              <w:pStyle w:val="NormalWeb"/>
              <w:spacing w:before="0" w:beforeAutospacing="0" w:after="0" w:afterAutospacing="0"/>
            </w:pPr>
            <w:r w:rsidRPr="00031732">
              <w:rPr>
                <w:color w:val="000000"/>
              </w:rPr>
              <w:t>50</w:t>
            </w:r>
          </w:p>
        </w:tc>
        <w:tc>
          <w:tcPr>
            <w:tcW w:w="805" w:type="dxa"/>
            <w:hideMark/>
          </w:tcPr>
          <w:p w14:paraId="1B4EAB88" w14:textId="77777777" w:rsidR="00031732" w:rsidRPr="00031732" w:rsidRDefault="00031732">
            <w:pPr>
              <w:pStyle w:val="NormalWeb"/>
              <w:spacing w:before="0" w:beforeAutospacing="0" w:after="0" w:afterAutospacing="0"/>
            </w:pPr>
            <w:r w:rsidRPr="00031732">
              <w:rPr>
                <w:color w:val="000000"/>
              </w:rPr>
              <w:t>44</w:t>
            </w:r>
          </w:p>
        </w:tc>
        <w:tc>
          <w:tcPr>
            <w:tcW w:w="1067" w:type="dxa"/>
            <w:hideMark/>
          </w:tcPr>
          <w:p w14:paraId="34174079" w14:textId="77777777" w:rsidR="00031732" w:rsidRPr="00031732" w:rsidRDefault="00031732">
            <w:pPr>
              <w:pStyle w:val="NormalWeb"/>
              <w:spacing w:before="0" w:beforeAutospacing="0" w:after="0" w:afterAutospacing="0"/>
            </w:pPr>
            <w:r w:rsidRPr="00031732">
              <w:rPr>
                <w:color w:val="000000"/>
              </w:rPr>
              <w:t>105</w:t>
            </w:r>
          </w:p>
        </w:tc>
        <w:tc>
          <w:tcPr>
            <w:tcW w:w="922" w:type="dxa"/>
            <w:hideMark/>
          </w:tcPr>
          <w:p w14:paraId="7B11210B" w14:textId="77777777" w:rsidR="00031732" w:rsidRPr="00031732" w:rsidRDefault="00031732">
            <w:pPr>
              <w:pStyle w:val="NormalWeb"/>
              <w:spacing w:before="0" w:beforeAutospacing="0" w:after="0" w:afterAutospacing="0"/>
            </w:pPr>
            <w:r w:rsidRPr="00031732">
              <w:rPr>
                <w:color w:val="000000"/>
              </w:rPr>
              <w:t>93</w:t>
            </w:r>
          </w:p>
        </w:tc>
        <w:tc>
          <w:tcPr>
            <w:tcW w:w="1040" w:type="dxa"/>
            <w:hideMark/>
          </w:tcPr>
          <w:p w14:paraId="5B2DA0F3" w14:textId="77777777" w:rsidR="00031732" w:rsidRPr="00031732" w:rsidRDefault="00031732">
            <w:pPr>
              <w:pStyle w:val="NormalWeb"/>
              <w:spacing w:before="0" w:beforeAutospacing="0" w:after="0" w:afterAutospacing="0"/>
            </w:pPr>
            <w:r w:rsidRPr="00031732">
              <w:rPr>
                <w:color w:val="000000"/>
              </w:rPr>
              <w:t>634</w:t>
            </w:r>
          </w:p>
        </w:tc>
      </w:tr>
      <w:tr w:rsidR="00031732" w:rsidRPr="00031732" w14:paraId="230DAD72" w14:textId="77777777" w:rsidTr="00031732">
        <w:trPr>
          <w:trHeight w:val="165"/>
        </w:trPr>
        <w:tc>
          <w:tcPr>
            <w:tcW w:w="1000" w:type="dxa"/>
            <w:hideMark/>
          </w:tcPr>
          <w:p w14:paraId="73F5CE11" w14:textId="77777777" w:rsidR="00031732" w:rsidRPr="00031732" w:rsidRDefault="00031732">
            <w:pPr>
              <w:pStyle w:val="NormalWeb"/>
              <w:spacing w:before="0" w:beforeAutospacing="0" w:after="0" w:afterAutospacing="0"/>
            </w:pPr>
            <w:r w:rsidRPr="00031732">
              <w:rPr>
                <w:b/>
                <w:bCs/>
                <w:color w:val="000000"/>
              </w:rPr>
              <w:t>ND</w:t>
            </w:r>
          </w:p>
        </w:tc>
        <w:tc>
          <w:tcPr>
            <w:tcW w:w="1459" w:type="dxa"/>
            <w:hideMark/>
          </w:tcPr>
          <w:p w14:paraId="37EF4768" w14:textId="77777777" w:rsidR="00031732" w:rsidRPr="00031732" w:rsidRDefault="00031732">
            <w:pPr>
              <w:pStyle w:val="NormalWeb"/>
              <w:spacing w:before="0" w:beforeAutospacing="0" w:after="0" w:afterAutospacing="0"/>
            </w:pPr>
            <w:r w:rsidRPr="00031732">
              <w:rPr>
                <w:color w:val="000000"/>
              </w:rPr>
              <w:t>1</w:t>
            </w:r>
          </w:p>
        </w:tc>
        <w:tc>
          <w:tcPr>
            <w:tcW w:w="910" w:type="dxa"/>
            <w:hideMark/>
          </w:tcPr>
          <w:p w14:paraId="71932EEE" w14:textId="77777777" w:rsidR="00031732" w:rsidRPr="00031732" w:rsidRDefault="00031732">
            <w:pPr>
              <w:pStyle w:val="NormalWeb"/>
              <w:spacing w:before="0" w:beforeAutospacing="0" w:after="0" w:afterAutospacing="0"/>
            </w:pPr>
            <w:r w:rsidRPr="00031732">
              <w:rPr>
                <w:color w:val="000000"/>
              </w:rPr>
              <w:t>1</w:t>
            </w:r>
          </w:p>
        </w:tc>
        <w:tc>
          <w:tcPr>
            <w:tcW w:w="922" w:type="dxa"/>
            <w:hideMark/>
          </w:tcPr>
          <w:p w14:paraId="367C4B9C" w14:textId="77777777" w:rsidR="00031732" w:rsidRPr="00031732" w:rsidRDefault="00031732">
            <w:pPr>
              <w:pStyle w:val="NormalWeb"/>
              <w:spacing w:before="0" w:beforeAutospacing="0" w:after="0" w:afterAutospacing="0"/>
            </w:pPr>
            <w:r w:rsidRPr="00031732">
              <w:rPr>
                <w:color w:val="000000"/>
              </w:rPr>
              <w:t>1</w:t>
            </w:r>
          </w:p>
        </w:tc>
        <w:tc>
          <w:tcPr>
            <w:tcW w:w="1225" w:type="dxa"/>
            <w:hideMark/>
          </w:tcPr>
          <w:p w14:paraId="596D6FC5" w14:textId="77777777" w:rsidR="00031732" w:rsidRPr="00031732" w:rsidRDefault="00031732">
            <w:pPr>
              <w:pStyle w:val="NormalWeb"/>
              <w:spacing w:before="0" w:beforeAutospacing="0" w:after="0" w:afterAutospacing="0"/>
            </w:pPr>
            <w:r w:rsidRPr="00031732">
              <w:rPr>
                <w:color w:val="000000"/>
              </w:rPr>
              <w:t>4</w:t>
            </w:r>
          </w:p>
        </w:tc>
        <w:tc>
          <w:tcPr>
            <w:tcW w:w="805" w:type="dxa"/>
            <w:hideMark/>
          </w:tcPr>
          <w:p w14:paraId="5665B913" w14:textId="77777777" w:rsidR="00031732" w:rsidRPr="00031732" w:rsidRDefault="00031732">
            <w:pPr>
              <w:pStyle w:val="NormalWeb"/>
              <w:spacing w:before="0" w:beforeAutospacing="0" w:after="0" w:afterAutospacing="0"/>
            </w:pPr>
            <w:r w:rsidRPr="00031732">
              <w:rPr>
                <w:color w:val="000000"/>
              </w:rPr>
              <w:t>2</w:t>
            </w:r>
          </w:p>
        </w:tc>
        <w:tc>
          <w:tcPr>
            <w:tcW w:w="1067" w:type="dxa"/>
            <w:hideMark/>
          </w:tcPr>
          <w:p w14:paraId="1779E5F2" w14:textId="77777777" w:rsidR="00031732" w:rsidRPr="00031732" w:rsidRDefault="00031732">
            <w:pPr>
              <w:pStyle w:val="NormalWeb"/>
              <w:spacing w:before="0" w:beforeAutospacing="0" w:after="0" w:afterAutospacing="0"/>
            </w:pPr>
            <w:r w:rsidRPr="00031732">
              <w:rPr>
                <w:color w:val="000000"/>
              </w:rPr>
              <w:t>5</w:t>
            </w:r>
          </w:p>
        </w:tc>
        <w:tc>
          <w:tcPr>
            <w:tcW w:w="922" w:type="dxa"/>
            <w:hideMark/>
          </w:tcPr>
          <w:p w14:paraId="3A7738CD" w14:textId="77777777" w:rsidR="00031732" w:rsidRPr="00031732" w:rsidRDefault="00031732">
            <w:pPr>
              <w:pStyle w:val="NormalWeb"/>
              <w:spacing w:before="0" w:beforeAutospacing="0" w:after="0" w:afterAutospacing="0"/>
            </w:pPr>
            <w:r w:rsidRPr="00031732">
              <w:rPr>
                <w:color w:val="000000"/>
              </w:rPr>
              <w:t>3</w:t>
            </w:r>
          </w:p>
        </w:tc>
        <w:tc>
          <w:tcPr>
            <w:tcW w:w="1040" w:type="dxa"/>
            <w:hideMark/>
          </w:tcPr>
          <w:p w14:paraId="0ACAD9AE" w14:textId="77777777" w:rsidR="00031732" w:rsidRPr="00031732" w:rsidRDefault="00031732">
            <w:pPr>
              <w:pStyle w:val="NormalWeb"/>
              <w:spacing w:before="0" w:beforeAutospacing="0" w:after="0" w:afterAutospacing="0"/>
            </w:pPr>
            <w:r w:rsidRPr="00031732">
              <w:rPr>
                <w:color w:val="000000"/>
              </w:rPr>
              <w:t>17</w:t>
            </w:r>
          </w:p>
        </w:tc>
      </w:tr>
      <w:tr w:rsidR="00031732" w:rsidRPr="00031732" w14:paraId="33099C8E" w14:textId="77777777" w:rsidTr="00031732">
        <w:trPr>
          <w:trHeight w:val="165"/>
        </w:trPr>
        <w:tc>
          <w:tcPr>
            <w:tcW w:w="1000" w:type="dxa"/>
            <w:hideMark/>
          </w:tcPr>
          <w:p w14:paraId="5EC3C1F5" w14:textId="77777777" w:rsidR="00031732" w:rsidRPr="00031732" w:rsidRDefault="00031732">
            <w:pPr>
              <w:pStyle w:val="NormalWeb"/>
              <w:spacing w:before="0" w:beforeAutospacing="0" w:after="0" w:afterAutospacing="0"/>
            </w:pPr>
            <w:r w:rsidRPr="00031732">
              <w:rPr>
                <w:b/>
                <w:bCs/>
                <w:color w:val="000000"/>
              </w:rPr>
              <w:t>OH</w:t>
            </w:r>
          </w:p>
        </w:tc>
        <w:tc>
          <w:tcPr>
            <w:tcW w:w="1459" w:type="dxa"/>
            <w:hideMark/>
          </w:tcPr>
          <w:p w14:paraId="16F4C227" w14:textId="77777777" w:rsidR="00031732" w:rsidRPr="00031732" w:rsidRDefault="00031732">
            <w:pPr>
              <w:pStyle w:val="NormalWeb"/>
              <w:spacing w:before="0" w:beforeAutospacing="0" w:after="0" w:afterAutospacing="0"/>
            </w:pPr>
            <w:r w:rsidRPr="00031732">
              <w:rPr>
                <w:color w:val="000000"/>
              </w:rPr>
              <w:t>80</w:t>
            </w:r>
          </w:p>
        </w:tc>
        <w:tc>
          <w:tcPr>
            <w:tcW w:w="910" w:type="dxa"/>
            <w:hideMark/>
          </w:tcPr>
          <w:p w14:paraId="46C90618" w14:textId="77777777" w:rsidR="00031732" w:rsidRPr="00031732" w:rsidRDefault="00031732">
            <w:pPr>
              <w:pStyle w:val="NormalWeb"/>
              <w:spacing w:before="0" w:beforeAutospacing="0" w:after="0" w:afterAutospacing="0"/>
            </w:pPr>
            <w:r w:rsidRPr="00031732">
              <w:rPr>
                <w:color w:val="000000"/>
              </w:rPr>
              <w:t>78</w:t>
            </w:r>
          </w:p>
        </w:tc>
        <w:tc>
          <w:tcPr>
            <w:tcW w:w="922" w:type="dxa"/>
            <w:hideMark/>
          </w:tcPr>
          <w:p w14:paraId="28FB9BD7" w14:textId="77777777" w:rsidR="00031732" w:rsidRPr="00031732" w:rsidRDefault="00031732">
            <w:pPr>
              <w:pStyle w:val="NormalWeb"/>
              <w:spacing w:before="0" w:beforeAutospacing="0" w:after="0" w:afterAutospacing="0"/>
            </w:pPr>
            <w:r w:rsidRPr="00031732">
              <w:rPr>
                <w:color w:val="000000"/>
              </w:rPr>
              <w:t>190</w:t>
            </w:r>
          </w:p>
        </w:tc>
        <w:tc>
          <w:tcPr>
            <w:tcW w:w="1225" w:type="dxa"/>
            <w:hideMark/>
          </w:tcPr>
          <w:p w14:paraId="579647C4" w14:textId="77777777" w:rsidR="00031732" w:rsidRPr="00031732" w:rsidRDefault="00031732">
            <w:pPr>
              <w:pStyle w:val="NormalWeb"/>
              <w:spacing w:before="0" w:beforeAutospacing="0" w:after="0" w:afterAutospacing="0"/>
            </w:pPr>
            <w:r w:rsidRPr="00031732">
              <w:rPr>
                <w:color w:val="000000"/>
              </w:rPr>
              <w:t>48</w:t>
            </w:r>
          </w:p>
        </w:tc>
        <w:tc>
          <w:tcPr>
            <w:tcW w:w="805" w:type="dxa"/>
            <w:hideMark/>
          </w:tcPr>
          <w:p w14:paraId="3B4C210A" w14:textId="77777777" w:rsidR="00031732" w:rsidRPr="00031732" w:rsidRDefault="00031732">
            <w:pPr>
              <w:pStyle w:val="NormalWeb"/>
              <w:spacing w:before="0" w:beforeAutospacing="0" w:after="0" w:afterAutospacing="0"/>
            </w:pPr>
            <w:r w:rsidRPr="00031732">
              <w:rPr>
                <w:color w:val="000000"/>
              </w:rPr>
              <w:t>42</w:t>
            </w:r>
          </w:p>
        </w:tc>
        <w:tc>
          <w:tcPr>
            <w:tcW w:w="1067" w:type="dxa"/>
            <w:hideMark/>
          </w:tcPr>
          <w:p w14:paraId="729C599E" w14:textId="77777777" w:rsidR="00031732" w:rsidRPr="00031732" w:rsidRDefault="00031732">
            <w:pPr>
              <w:pStyle w:val="NormalWeb"/>
              <w:spacing w:before="0" w:beforeAutospacing="0" w:after="0" w:afterAutospacing="0"/>
            </w:pPr>
            <w:r w:rsidRPr="00031732">
              <w:rPr>
                <w:color w:val="000000"/>
              </w:rPr>
              <w:t>120</w:t>
            </w:r>
          </w:p>
        </w:tc>
        <w:tc>
          <w:tcPr>
            <w:tcW w:w="922" w:type="dxa"/>
            <w:hideMark/>
          </w:tcPr>
          <w:p w14:paraId="7326EC32" w14:textId="77777777" w:rsidR="00031732" w:rsidRPr="00031732" w:rsidRDefault="00031732">
            <w:pPr>
              <w:pStyle w:val="NormalWeb"/>
              <w:spacing w:before="0" w:beforeAutospacing="0" w:after="0" w:afterAutospacing="0"/>
            </w:pPr>
            <w:r w:rsidRPr="00031732">
              <w:rPr>
                <w:color w:val="000000"/>
              </w:rPr>
              <w:t>98</w:t>
            </w:r>
          </w:p>
        </w:tc>
        <w:tc>
          <w:tcPr>
            <w:tcW w:w="1040" w:type="dxa"/>
            <w:hideMark/>
          </w:tcPr>
          <w:p w14:paraId="37402649" w14:textId="77777777" w:rsidR="00031732" w:rsidRPr="00031732" w:rsidRDefault="00031732">
            <w:pPr>
              <w:pStyle w:val="NormalWeb"/>
              <w:spacing w:before="0" w:beforeAutospacing="0" w:after="0" w:afterAutospacing="0"/>
            </w:pPr>
            <w:r w:rsidRPr="00031732">
              <w:rPr>
                <w:color w:val="000000"/>
              </w:rPr>
              <w:t>656</w:t>
            </w:r>
          </w:p>
        </w:tc>
      </w:tr>
      <w:tr w:rsidR="00031732" w:rsidRPr="00031732" w14:paraId="0414AF32" w14:textId="77777777" w:rsidTr="00031732">
        <w:trPr>
          <w:trHeight w:val="165"/>
        </w:trPr>
        <w:tc>
          <w:tcPr>
            <w:tcW w:w="1000" w:type="dxa"/>
            <w:hideMark/>
          </w:tcPr>
          <w:p w14:paraId="12C7CBDB" w14:textId="77777777" w:rsidR="00031732" w:rsidRPr="00031732" w:rsidRDefault="00031732">
            <w:pPr>
              <w:pStyle w:val="NormalWeb"/>
              <w:spacing w:before="0" w:beforeAutospacing="0" w:after="0" w:afterAutospacing="0"/>
            </w:pPr>
            <w:r w:rsidRPr="00031732">
              <w:rPr>
                <w:b/>
                <w:bCs/>
                <w:color w:val="000000"/>
              </w:rPr>
              <w:t>OK</w:t>
            </w:r>
          </w:p>
        </w:tc>
        <w:tc>
          <w:tcPr>
            <w:tcW w:w="1459" w:type="dxa"/>
            <w:hideMark/>
          </w:tcPr>
          <w:p w14:paraId="15E442FD" w14:textId="77777777" w:rsidR="00031732" w:rsidRPr="00031732" w:rsidRDefault="00031732">
            <w:pPr>
              <w:pStyle w:val="NormalWeb"/>
              <w:spacing w:before="0" w:beforeAutospacing="0" w:after="0" w:afterAutospacing="0"/>
            </w:pPr>
            <w:r w:rsidRPr="00031732">
              <w:rPr>
                <w:color w:val="000000"/>
              </w:rPr>
              <w:t>18</w:t>
            </w:r>
          </w:p>
        </w:tc>
        <w:tc>
          <w:tcPr>
            <w:tcW w:w="910" w:type="dxa"/>
            <w:hideMark/>
          </w:tcPr>
          <w:p w14:paraId="70EAA0C0" w14:textId="77777777" w:rsidR="00031732" w:rsidRPr="00031732" w:rsidRDefault="00031732">
            <w:pPr>
              <w:pStyle w:val="NormalWeb"/>
              <w:spacing w:before="0" w:beforeAutospacing="0" w:after="0" w:afterAutospacing="0"/>
            </w:pPr>
            <w:r w:rsidRPr="00031732">
              <w:rPr>
                <w:color w:val="000000"/>
              </w:rPr>
              <w:t>16</w:t>
            </w:r>
          </w:p>
        </w:tc>
        <w:tc>
          <w:tcPr>
            <w:tcW w:w="922" w:type="dxa"/>
            <w:hideMark/>
          </w:tcPr>
          <w:p w14:paraId="7425D278" w14:textId="77777777" w:rsidR="00031732" w:rsidRPr="00031732" w:rsidRDefault="00031732">
            <w:pPr>
              <w:pStyle w:val="NormalWeb"/>
              <w:spacing w:before="0" w:beforeAutospacing="0" w:after="0" w:afterAutospacing="0"/>
            </w:pPr>
            <w:r w:rsidRPr="00031732">
              <w:rPr>
                <w:color w:val="000000"/>
              </w:rPr>
              <w:t>42</w:t>
            </w:r>
          </w:p>
        </w:tc>
        <w:tc>
          <w:tcPr>
            <w:tcW w:w="1225" w:type="dxa"/>
            <w:hideMark/>
          </w:tcPr>
          <w:p w14:paraId="6A083503" w14:textId="77777777" w:rsidR="00031732" w:rsidRPr="00031732" w:rsidRDefault="00031732">
            <w:pPr>
              <w:pStyle w:val="NormalWeb"/>
              <w:spacing w:before="0" w:beforeAutospacing="0" w:after="0" w:afterAutospacing="0"/>
            </w:pPr>
            <w:r w:rsidRPr="00031732">
              <w:rPr>
                <w:color w:val="000000"/>
              </w:rPr>
              <w:t>15</w:t>
            </w:r>
          </w:p>
        </w:tc>
        <w:tc>
          <w:tcPr>
            <w:tcW w:w="805" w:type="dxa"/>
            <w:hideMark/>
          </w:tcPr>
          <w:p w14:paraId="57E691D3" w14:textId="77777777" w:rsidR="00031732" w:rsidRPr="00031732" w:rsidRDefault="00031732">
            <w:pPr>
              <w:pStyle w:val="NormalWeb"/>
              <w:spacing w:before="0" w:beforeAutospacing="0" w:after="0" w:afterAutospacing="0"/>
            </w:pPr>
            <w:r w:rsidRPr="00031732">
              <w:rPr>
                <w:color w:val="000000"/>
              </w:rPr>
              <w:t>12</w:t>
            </w:r>
          </w:p>
        </w:tc>
        <w:tc>
          <w:tcPr>
            <w:tcW w:w="1067" w:type="dxa"/>
            <w:hideMark/>
          </w:tcPr>
          <w:p w14:paraId="43752E68" w14:textId="77777777" w:rsidR="00031732" w:rsidRPr="00031732" w:rsidRDefault="00031732">
            <w:pPr>
              <w:pStyle w:val="NormalWeb"/>
              <w:spacing w:before="0" w:beforeAutospacing="0" w:after="0" w:afterAutospacing="0"/>
            </w:pPr>
            <w:r w:rsidRPr="00031732">
              <w:rPr>
                <w:color w:val="000000"/>
              </w:rPr>
              <w:t>30</w:t>
            </w:r>
          </w:p>
        </w:tc>
        <w:tc>
          <w:tcPr>
            <w:tcW w:w="922" w:type="dxa"/>
            <w:hideMark/>
          </w:tcPr>
          <w:p w14:paraId="0182350F" w14:textId="77777777" w:rsidR="00031732" w:rsidRPr="00031732" w:rsidRDefault="00031732">
            <w:pPr>
              <w:pStyle w:val="NormalWeb"/>
              <w:spacing w:before="0" w:beforeAutospacing="0" w:after="0" w:afterAutospacing="0"/>
            </w:pPr>
            <w:r w:rsidRPr="00031732">
              <w:rPr>
                <w:color w:val="000000"/>
              </w:rPr>
              <w:t>25</w:t>
            </w:r>
          </w:p>
        </w:tc>
        <w:tc>
          <w:tcPr>
            <w:tcW w:w="1040" w:type="dxa"/>
            <w:hideMark/>
          </w:tcPr>
          <w:p w14:paraId="7B3A3BCA" w14:textId="77777777" w:rsidR="00031732" w:rsidRPr="00031732" w:rsidRDefault="00031732">
            <w:pPr>
              <w:pStyle w:val="NormalWeb"/>
              <w:spacing w:before="0" w:beforeAutospacing="0" w:after="0" w:afterAutospacing="0"/>
            </w:pPr>
            <w:r w:rsidRPr="00031732">
              <w:rPr>
                <w:color w:val="000000"/>
              </w:rPr>
              <w:t>158</w:t>
            </w:r>
          </w:p>
        </w:tc>
      </w:tr>
      <w:tr w:rsidR="00031732" w:rsidRPr="00031732" w14:paraId="4F02EDCA" w14:textId="77777777" w:rsidTr="00031732">
        <w:trPr>
          <w:trHeight w:val="165"/>
        </w:trPr>
        <w:tc>
          <w:tcPr>
            <w:tcW w:w="1000" w:type="dxa"/>
            <w:hideMark/>
          </w:tcPr>
          <w:p w14:paraId="2891C4F1" w14:textId="77777777" w:rsidR="00031732" w:rsidRPr="00031732" w:rsidRDefault="00031732">
            <w:pPr>
              <w:pStyle w:val="NormalWeb"/>
              <w:spacing w:before="0" w:beforeAutospacing="0" w:after="0" w:afterAutospacing="0"/>
            </w:pPr>
            <w:r w:rsidRPr="00031732">
              <w:rPr>
                <w:b/>
                <w:bCs/>
                <w:color w:val="000000"/>
              </w:rPr>
              <w:t>OR</w:t>
            </w:r>
          </w:p>
        </w:tc>
        <w:tc>
          <w:tcPr>
            <w:tcW w:w="1459" w:type="dxa"/>
            <w:hideMark/>
          </w:tcPr>
          <w:p w14:paraId="7B3D18BB" w14:textId="77777777" w:rsidR="00031732" w:rsidRPr="00031732" w:rsidRDefault="00031732">
            <w:pPr>
              <w:pStyle w:val="NormalWeb"/>
              <w:spacing w:before="0" w:beforeAutospacing="0" w:after="0" w:afterAutospacing="0"/>
            </w:pPr>
            <w:r w:rsidRPr="00031732">
              <w:rPr>
                <w:color w:val="000000"/>
              </w:rPr>
              <w:t>35</w:t>
            </w:r>
          </w:p>
        </w:tc>
        <w:tc>
          <w:tcPr>
            <w:tcW w:w="910" w:type="dxa"/>
            <w:hideMark/>
          </w:tcPr>
          <w:p w14:paraId="71EAAD33" w14:textId="77777777" w:rsidR="00031732" w:rsidRPr="00031732" w:rsidRDefault="00031732">
            <w:pPr>
              <w:pStyle w:val="NormalWeb"/>
              <w:spacing w:before="0" w:beforeAutospacing="0" w:after="0" w:afterAutospacing="0"/>
            </w:pPr>
            <w:r w:rsidRPr="00031732">
              <w:rPr>
                <w:color w:val="000000"/>
              </w:rPr>
              <w:t>28</w:t>
            </w:r>
          </w:p>
        </w:tc>
        <w:tc>
          <w:tcPr>
            <w:tcW w:w="922" w:type="dxa"/>
            <w:hideMark/>
          </w:tcPr>
          <w:p w14:paraId="530373B0" w14:textId="77777777" w:rsidR="00031732" w:rsidRPr="00031732" w:rsidRDefault="00031732">
            <w:pPr>
              <w:pStyle w:val="NormalWeb"/>
              <w:spacing w:before="0" w:beforeAutospacing="0" w:after="0" w:afterAutospacing="0"/>
            </w:pPr>
            <w:r w:rsidRPr="00031732">
              <w:rPr>
                <w:color w:val="000000"/>
              </w:rPr>
              <w:t>72</w:t>
            </w:r>
          </w:p>
        </w:tc>
        <w:tc>
          <w:tcPr>
            <w:tcW w:w="1225" w:type="dxa"/>
            <w:hideMark/>
          </w:tcPr>
          <w:p w14:paraId="467A1203" w14:textId="77777777" w:rsidR="00031732" w:rsidRPr="00031732" w:rsidRDefault="00031732">
            <w:pPr>
              <w:pStyle w:val="NormalWeb"/>
              <w:spacing w:before="0" w:beforeAutospacing="0" w:after="0" w:afterAutospacing="0"/>
            </w:pPr>
            <w:r w:rsidRPr="00031732">
              <w:rPr>
                <w:color w:val="000000"/>
              </w:rPr>
              <w:t>24</w:t>
            </w:r>
          </w:p>
        </w:tc>
        <w:tc>
          <w:tcPr>
            <w:tcW w:w="805" w:type="dxa"/>
            <w:hideMark/>
          </w:tcPr>
          <w:p w14:paraId="5411C638" w14:textId="77777777" w:rsidR="00031732" w:rsidRPr="00031732" w:rsidRDefault="00031732">
            <w:pPr>
              <w:pStyle w:val="NormalWeb"/>
              <w:spacing w:before="0" w:beforeAutospacing="0" w:after="0" w:afterAutospacing="0"/>
            </w:pPr>
            <w:r w:rsidRPr="00031732">
              <w:rPr>
                <w:color w:val="000000"/>
              </w:rPr>
              <w:t>20</w:t>
            </w:r>
          </w:p>
        </w:tc>
        <w:tc>
          <w:tcPr>
            <w:tcW w:w="1067" w:type="dxa"/>
            <w:hideMark/>
          </w:tcPr>
          <w:p w14:paraId="48EE36F9" w14:textId="77777777" w:rsidR="00031732" w:rsidRPr="00031732" w:rsidRDefault="00031732">
            <w:pPr>
              <w:pStyle w:val="NormalWeb"/>
              <w:spacing w:before="0" w:beforeAutospacing="0" w:after="0" w:afterAutospacing="0"/>
            </w:pPr>
            <w:r w:rsidRPr="00031732">
              <w:rPr>
                <w:color w:val="000000"/>
              </w:rPr>
              <w:t>56</w:t>
            </w:r>
          </w:p>
        </w:tc>
        <w:tc>
          <w:tcPr>
            <w:tcW w:w="922" w:type="dxa"/>
            <w:hideMark/>
          </w:tcPr>
          <w:p w14:paraId="75BFC61F" w14:textId="77777777" w:rsidR="00031732" w:rsidRPr="00031732" w:rsidRDefault="00031732">
            <w:pPr>
              <w:pStyle w:val="NormalWeb"/>
              <w:spacing w:before="0" w:beforeAutospacing="0" w:after="0" w:afterAutospacing="0"/>
            </w:pPr>
            <w:r w:rsidRPr="00031732">
              <w:rPr>
                <w:color w:val="000000"/>
              </w:rPr>
              <w:t>48</w:t>
            </w:r>
          </w:p>
        </w:tc>
        <w:tc>
          <w:tcPr>
            <w:tcW w:w="1040" w:type="dxa"/>
            <w:hideMark/>
          </w:tcPr>
          <w:p w14:paraId="59208108" w14:textId="77777777" w:rsidR="00031732" w:rsidRPr="00031732" w:rsidRDefault="00031732">
            <w:pPr>
              <w:pStyle w:val="NormalWeb"/>
              <w:spacing w:before="0" w:beforeAutospacing="0" w:after="0" w:afterAutospacing="0"/>
            </w:pPr>
            <w:r w:rsidRPr="00031732">
              <w:rPr>
                <w:color w:val="000000"/>
              </w:rPr>
              <w:t>283</w:t>
            </w:r>
          </w:p>
        </w:tc>
      </w:tr>
      <w:tr w:rsidR="00031732" w:rsidRPr="00031732" w14:paraId="6858806A" w14:textId="77777777" w:rsidTr="00031732">
        <w:trPr>
          <w:trHeight w:val="165"/>
        </w:trPr>
        <w:tc>
          <w:tcPr>
            <w:tcW w:w="1000" w:type="dxa"/>
            <w:hideMark/>
          </w:tcPr>
          <w:p w14:paraId="3E694F13" w14:textId="77777777" w:rsidR="00031732" w:rsidRPr="00031732" w:rsidRDefault="00031732">
            <w:pPr>
              <w:pStyle w:val="NormalWeb"/>
              <w:spacing w:before="0" w:beforeAutospacing="0" w:after="0" w:afterAutospacing="0"/>
            </w:pPr>
            <w:r w:rsidRPr="00031732">
              <w:rPr>
                <w:b/>
                <w:bCs/>
                <w:color w:val="000000"/>
              </w:rPr>
              <w:t>PA</w:t>
            </w:r>
          </w:p>
        </w:tc>
        <w:tc>
          <w:tcPr>
            <w:tcW w:w="1459" w:type="dxa"/>
            <w:hideMark/>
          </w:tcPr>
          <w:p w14:paraId="690B6CEF" w14:textId="77777777" w:rsidR="00031732" w:rsidRPr="00031732" w:rsidRDefault="00031732">
            <w:pPr>
              <w:pStyle w:val="NormalWeb"/>
              <w:spacing w:before="0" w:beforeAutospacing="0" w:after="0" w:afterAutospacing="0"/>
            </w:pPr>
            <w:r w:rsidRPr="00031732">
              <w:rPr>
                <w:color w:val="000000"/>
              </w:rPr>
              <w:t>78</w:t>
            </w:r>
          </w:p>
        </w:tc>
        <w:tc>
          <w:tcPr>
            <w:tcW w:w="910" w:type="dxa"/>
            <w:hideMark/>
          </w:tcPr>
          <w:p w14:paraId="765EEF47" w14:textId="77777777" w:rsidR="00031732" w:rsidRPr="00031732" w:rsidRDefault="00031732">
            <w:pPr>
              <w:pStyle w:val="NormalWeb"/>
              <w:spacing w:before="0" w:beforeAutospacing="0" w:after="0" w:afterAutospacing="0"/>
            </w:pPr>
            <w:r w:rsidRPr="00031732">
              <w:rPr>
                <w:color w:val="000000"/>
              </w:rPr>
              <w:t>72</w:t>
            </w:r>
          </w:p>
        </w:tc>
        <w:tc>
          <w:tcPr>
            <w:tcW w:w="922" w:type="dxa"/>
            <w:hideMark/>
          </w:tcPr>
          <w:p w14:paraId="330E6A8F" w14:textId="77777777" w:rsidR="00031732" w:rsidRPr="00031732" w:rsidRDefault="00031732">
            <w:pPr>
              <w:pStyle w:val="NormalWeb"/>
              <w:spacing w:before="0" w:beforeAutospacing="0" w:after="0" w:afterAutospacing="0"/>
            </w:pPr>
            <w:r w:rsidRPr="00031732">
              <w:rPr>
                <w:color w:val="000000"/>
              </w:rPr>
              <w:t>185</w:t>
            </w:r>
          </w:p>
        </w:tc>
        <w:tc>
          <w:tcPr>
            <w:tcW w:w="1225" w:type="dxa"/>
            <w:hideMark/>
          </w:tcPr>
          <w:p w14:paraId="4B1ABBDA" w14:textId="77777777" w:rsidR="00031732" w:rsidRPr="00031732" w:rsidRDefault="00031732">
            <w:pPr>
              <w:pStyle w:val="NormalWeb"/>
              <w:spacing w:before="0" w:beforeAutospacing="0" w:after="0" w:afterAutospacing="0"/>
            </w:pPr>
            <w:r w:rsidRPr="00031732">
              <w:rPr>
                <w:color w:val="000000"/>
              </w:rPr>
              <w:t>48</w:t>
            </w:r>
          </w:p>
        </w:tc>
        <w:tc>
          <w:tcPr>
            <w:tcW w:w="805" w:type="dxa"/>
            <w:hideMark/>
          </w:tcPr>
          <w:p w14:paraId="5BA5741C" w14:textId="77777777" w:rsidR="00031732" w:rsidRPr="00031732" w:rsidRDefault="00031732">
            <w:pPr>
              <w:pStyle w:val="NormalWeb"/>
              <w:spacing w:before="0" w:beforeAutospacing="0" w:after="0" w:afterAutospacing="0"/>
            </w:pPr>
            <w:r w:rsidRPr="00031732">
              <w:rPr>
                <w:color w:val="000000"/>
              </w:rPr>
              <w:t>42</w:t>
            </w:r>
          </w:p>
        </w:tc>
        <w:tc>
          <w:tcPr>
            <w:tcW w:w="1067" w:type="dxa"/>
            <w:hideMark/>
          </w:tcPr>
          <w:p w14:paraId="75642ECF" w14:textId="77777777" w:rsidR="00031732" w:rsidRPr="00031732" w:rsidRDefault="00031732">
            <w:pPr>
              <w:pStyle w:val="NormalWeb"/>
              <w:spacing w:before="0" w:beforeAutospacing="0" w:after="0" w:afterAutospacing="0"/>
            </w:pPr>
            <w:r w:rsidRPr="00031732">
              <w:rPr>
                <w:color w:val="000000"/>
              </w:rPr>
              <w:t>115</w:t>
            </w:r>
          </w:p>
        </w:tc>
        <w:tc>
          <w:tcPr>
            <w:tcW w:w="922" w:type="dxa"/>
            <w:hideMark/>
          </w:tcPr>
          <w:p w14:paraId="1F64B6D5" w14:textId="77777777" w:rsidR="00031732" w:rsidRPr="00031732" w:rsidRDefault="00031732">
            <w:pPr>
              <w:pStyle w:val="NormalWeb"/>
              <w:spacing w:before="0" w:beforeAutospacing="0" w:after="0" w:afterAutospacing="0"/>
            </w:pPr>
            <w:r w:rsidRPr="00031732">
              <w:rPr>
                <w:color w:val="000000"/>
              </w:rPr>
              <w:t>93</w:t>
            </w:r>
          </w:p>
        </w:tc>
        <w:tc>
          <w:tcPr>
            <w:tcW w:w="1040" w:type="dxa"/>
            <w:hideMark/>
          </w:tcPr>
          <w:p w14:paraId="75C6D7FA" w14:textId="77777777" w:rsidR="00031732" w:rsidRPr="00031732" w:rsidRDefault="00031732">
            <w:pPr>
              <w:pStyle w:val="NormalWeb"/>
              <w:spacing w:before="0" w:beforeAutospacing="0" w:after="0" w:afterAutospacing="0"/>
            </w:pPr>
            <w:r w:rsidRPr="00031732">
              <w:rPr>
                <w:color w:val="000000"/>
              </w:rPr>
              <w:t>633</w:t>
            </w:r>
          </w:p>
        </w:tc>
      </w:tr>
      <w:tr w:rsidR="00031732" w:rsidRPr="00031732" w14:paraId="3814ED02" w14:textId="77777777" w:rsidTr="00031732">
        <w:trPr>
          <w:trHeight w:val="165"/>
        </w:trPr>
        <w:tc>
          <w:tcPr>
            <w:tcW w:w="1000" w:type="dxa"/>
            <w:hideMark/>
          </w:tcPr>
          <w:p w14:paraId="2643403F" w14:textId="77777777" w:rsidR="00031732" w:rsidRPr="00031732" w:rsidRDefault="00031732">
            <w:pPr>
              <w:pStyle w:val="NormalWeb"/>
              <w:spacing w:before="0" w:beforeAutospacing="0" w:after="0" w:afterAutospacing="0"/>
            </w:pPr>
            <w:r w:rsidRPr="00031732">
              <w:rPr>
                <w:b/>
                <w:bCs/>
                <w:color w:val="000000"/>
              </w:rPr>
              <w:lastRenderedPageBreak/>
              <w:t>RI</w:t>
            </w:r>
          </w:p>
        </w:tc>
        <w:tc>
          <w:tcPr>
            <w:tcW w:w="1459" w:type="dxa"/>
            <w:hideMark/>
          </w:tcPr>
          <w:p w14:paraId="7D046D47" w14:textId="77777777" w:rsidR="00031732" w:rsidRPr="00031732" w:rsidRDefault="00031732">
            <w:pPr>
              <w:pStyle w:val="NormalWeb"/>
              <w:spacing w:before="0" w:beforeAutospacing="0" w:after="0" w:afterAutospacing="0"/>
            </w:pPr>
            <w:r w:rsidRPr="00031732">
              <w:rPr>
                <w:color w:val="000000"/>
              </w:rPr>
              <w:t>4</w:t>
            </w:r>
          </w:p>
        </w:tc>
        <w:tc>
          <w:tcPr>
            <w:tcW w:w="910" w:type="dxa"/>
            <w:hideMark/>
          </w:tcPr>
          <w:p w14:paraId="2DE12612" w14:textId="77777777" w:rsidR="00031732" w:rsidRPr="00031732" w:rsidRDefault="00031732">
            <w:pPr>
              <w:pStyle w:val="NormalWeb"/>
              <w:spacing w:before="0" w:beforeAutospacing="0" w:after="0" w:afterAutospacing="0"/>
            </w:pPr>
            <w:r w:rsidRPr="00031732">
              <w:rPr>
                <w:color w:val="000000"/>
              </w:rPr>
              <w:t>3</w:t>
            </w:r>
          </w:p>
        </w:tc>
        <w:tc>
          <w:tcPr>
            <w:tcW w:w="922" w:type="dxa"/>
            <w:hideMark/>
          </w:tcPr>
          <w:p w14:paraId="317E3BF5" w14:textId="77777777" w:rsidR="00031732" w:rsidRPr="00031732" w:rsidRDefault="00031732">
            <w:pPr>
              <w:pStyle w:val="NormalWeb"/>
              <w:spacing w:before="0" w:beforeAutospacing="0" w:after="0" w:afterAutospacing="0"/>
            </w:pPr>
            <w:r w:rsidRPr="00031732">
              <w:rPr>
                <w:color w:val="000000"/>
              </w:rPr>
              <w:t>7</w:t>
            </w:r>
          </w:p>
        </w:tc>
        <w:tc>
          <w:tcPr>
            <w:tcW w:w="1225" w:type="dxa"/>
            <w:hideMark/>
          </w:tcPr>
          <w:p w14:paraId="52CF016A" w14:textId="77777777" w:rsidR="00031732" w:rsidRPr="00031732" w:rsidRDefault="00031732">
            <w:pPr>
              <w:pStyle w:val="NormalWeb"/>
              <w:spacing w:before="0" w:beforeAutospacing="0" w:after="0" w:afterAutospacing="0"/>
            </w:pPr>
            <w:r w:rsidRPr="00031732">
              <w:rPr>
                <w:color w:val="000000"/>
              </w:rPr>
              <w:t>10</w:t>
            </w:r>
          </w:p>
        </w:tc>
        <w:tc>
          <w:tcPr>
            <w:tcW w:w="805" w:type="dxa"/>
            <w:hideMark/>
          </w:tcPr>
          <w:p w14:paraId="6A76306C" w14:textId="77777777" w:rsidR="00031732" w:rsidRPr="00031732" w:rsidRDefault="00031732">
            <w:pPr>
              <w:pStyle w:val="NormalWeb"/>
              <w:spacing w:before="0" w:beforeAutospacing="0" w:after="0" w:afterAutospacing="0"/>
            </w:pPr>
            <w:r w:rsidRPr="00031732">
              <w:rPr>
                <w:color w:val="000000"/>
              </w:rPr>
              <w:t>6</w:t>
            </w:r>
          </w:p>
        </w:tc>
        <w:tc>
          <w:tcPr>
            <w:tcW w:w="1067" w:type="dxa"/>
            <w:hideMark/>
          </w:tcPr>
          <w:p w14:paraId="532C952C" w14:textId="77777777" w:rsidR="00031732" w:rsidRPr="00031732" w:rsidRDefault="00031732">
            <w:pPr>
              <w:pStyle w:val="NormalWeb"/>
              <w:spacing w:before="0" w:beforeAutospacing="0" w:after="0" w:afterAutospacing="0"/>
            </w:pPr>
            <w:r w:rsidRPr="00031732">
              <w:rPr>
                <w:color w:val="000000"/>
              </w:rPr>
              <w:t>12</w:t>
            </w:r>
          </w:p>
        </w:tc>
        <w:tc>
          <w:tcPr>
            <w:tcW w:w="922" w:type="dxa"/>
            <w:hideMark/>
          </w:tcPr>
          <w:p w14:paraId="70638F13" w14:textId="77777777" w:rsidR="00031732" w:rsidRPr="00031732" w:rsidRDefault="00031732">
            <w:pPr>
              <w:pStyle w:val="NormalWeb"/>
              <w:spacing w:before="0" w:beforeAutospacing="0" w:after="0" w:afterAutospacing="0"/>
            </w:pPr>
            <w:r w:rsidRPr="00031732">
              <w:rPr>
                <w:color w:val="000000"/>
              </w:rPr>
              <w:t>9</w:t>
            </w:r>
          </w:p>
        </w:tc>
        <w:tc>
          <w:tcPr>
            <w:tcW w:w="1040" w:type="dxa"/>
            <w:hideMark/>
          </w:tcPr>
          <w:p w14:paraId="3674C0CB" w14:textId="77777777" w:rsidR="00031732" w:rsidRPr="00031732" w:rsidRDefault="00031732">
            <w:pPr>
              <w:pStyle w:val="NormalWeb"/>
              <w:spacing w:before="0" w:beforeAutospacing="0" w:after="0" w:afterAutospacing="0"/>
            </w:pPr>
            <w:r w:rsidRPr="00031732">
              <w:rPr>
                <w:color w:val="000000"/>
              </w:rPr>
              <w:t>51</w:t>
            </w:r>
          </w:p>
        </w:tc>
      </w:tr>
      <w:tr w:rsidR="00031732" w:rsidRPr="00031732" w14:paraId="22D5ED59" w14:textId="77777777" w:rsidTr="00031732">
        <w:trPr>
          <w:trHeight w:val="165"/>
        </w:trPr>
        <w:tc>
          <w:tcPr>
            <w:tcW w:w="1000" w:type="dxa"/>
            <w:hideMark/>
          </w:tcPr>
          <w:p w14:paraId="15D54796" w14:textId="77777777" w:rsidR="00031732" w:rsidRPr="00031732" w:rsidRDefault="00031732">
            <w:pPr>
              <w:pStyle w:val="NormalWeb"/>
              <w:spacing w:before="0" w:beforeAutospacing="0" w:after="0" w:afterAutospacing="0"/>
            </w:pPr>
            <w:r w:rsidRPr="00031732">
              <w:rPr>
                <w:b/>
                <w:bCs/>
                <w:color w:val="000000"/>
              </w:rPr>
              <w:t>SC</w:t>
            </w:r>
          </w:p>
        </w:tc>
        <w:tc>
          <w:tcPr>
            <w:tcW w:w="1459" w:type="dxa"/>
            <w:hideMark/>
          </w:tcPr>
          <w:p w14:paraId="32280183" w14:textId="77777777" w:rsidR="00031732" w:rsidRPr="00031732" w:rsidRDefault="00031732">
            <w:pPr>
              <w:pStyle w:val="NormalWeb"/>
              <w:spacing w:before="0" w:beforeAutospacing="0" w:after="0" w:afterAutospacing="0"/>
            </w:pPr>
            <w:r w:rsidRPr="00031732">
              <w:rPr>
                <w:color w:val="000000"/>
              </w:rPr>
              <w:t>45</w:t>
            </w:r>
          </w:p>
        </w:tc>
        <w:tc>
          <w:tcPr>
            <w:tcW w:w="910" w:type="dxa"/>
            <w:hideMark/>
          </w:tcPr>
          <w:p w14:paraId="43CEC506" w14:textId="77777777" w:rsidR="00031732" w:rsidRPr="00031732" w:rsidRDefault="00031732">
            <w:pPr>
              <w:pStyle w:val="NormalWeb"/>
              <w:spacing w:before="0" w:beforeAutospacing="0" w:after="0" w:afterAutospacing="0"/>
            </w:pPr>
            <w:r w:rsidRPr="00031732">
              <w:rPr>
                <w:color w:val="000000"/>
              </w:rPr>
              <w:t>40</w:t>
            </w:r>
          </w:p>
        </w:tc>
        <w:tc>
          <w:tcPr>
            <w:tcW w:w="922" w:type="dxa"/>
            <w:hideMark/>
          </w:tcPr>
          <w:p w14:paraId="6E694720" w14:textId="77777777" w:rsidR="00031732" w:rsidRPr="00031732" w:rsidRDefault="00031732">
            <w:pPr>
              <w:pStyle w:val="NormalWeb"/>
              <w:spacing w:before="0" w:beforeAutospacing="0" w:after="0" w:afterAutospacing="0"/>
            </w:pPr>
            <w:r w:rsidRPr="00031732">
              <w:rPr>
                <w:color w:val="000000"/>
              </w:rPr>
              <w:t>105</w:t>
            </w:r>
          </w:p>
        </w:tc>
        <w:tc>
          <w:tcPr>
            <w:tcW w:w="1225" w:type="dxa"/>
            <w:hideMark/>
          </w:tcPr>
          <w:p w14:paraId="57DA8F8F" w14:textId="77777777" w:rsidR="00031732" w:rsidRPr="00031732" w:rsidRDefault="00031732">
            <w:pPr>
              <w:pStyle w:val="NormalWeb"/>
              <w:spacing w:before="0" w:beforeAutospacing="0" w:after="0" w:afterAutospacing="0"/>
            </w:pPr>
            <w:r w:rsidRPr="00031732">
              <w:rPr>
                <w:color w:val="000000"/>
              </w:rPr>
              <w:t>30</w:t>
            </w:r>
          </w:p>
        </w:tc>
        <w:tc>
          <w:tcPr>
            <w:tcW w:w="805" w:type="dxa"/>
            <w:hideMark/>
          </w:tcPr>
          <w:p w14:paraId="76C2413B" w14:textId="77777777" w:rsidR="00031732" w:rsidRPr="00031732" w:rsidRDefault="00031732">
            <w:pPr>
              <w:pStyle w:val="NormalWeb"/>
              <w:spacing w:before="0" w:beforeAutospacing="0" w:after="0" w:afterAutospacing="0"/>
            </w:pPr>
            <w:r w:rsidRPr="00031732">
              <w:rPr>
                <w:color w:val="000000"/>
              </w:rPr>
              <w:t>25</w:t>
            </w:r>
          </w:p>
        </w:tc>
        <w:tc>
          <w:tcPr>
            <w:tcW w:w="1067" w:type="dxa"/>
            <w:hideMark/>
          </w:tcPr>
          <w:p w14:paraId="154D5DF0" w14:textId="77777777" w:rsidR="00031732" w:rsidRPr="00031732" w:rsidRDefault="00031732">
            <w:pPr>
              <w:pStyle w:val="NormalWeb"/>
              <w:spacing w:before="0" w:beforeAutospacing="0" w:after="0" w:afterAutospacing="0"/>
            </w:pPr>
            <w:r w:rsidRPr="00031732">
              <w:rPr>
                <w:color w:val="000000"/>
              </w:rPr>
              <w:t>70</w:t>
            </w:r>
          </w:p>
        </w:tc>
        <w:tc>
          <w:tcPr>
            <w:tcW w:w="922" w:type="dxa"/>
            <w:hideMark/>
          </w:tcPr>
          <w:p w14:paraId="54196A12" w14:textId="77777777" w:rsidR="00031732" w:rsidRPr="00031732" w:rsidRDefault="00031732">
            <w:pPr>
              <w:pStyle w:val="NormalWeb"/>
              <w:spacing w:before="0" w:beforeAutospacing="0" w:after="0" w:afterAutospacing="0"/>
            </w:pPr>
            <w:r w:rsidRPr="00031732">
              <w:rPr>
                <w:color w:val="000000"/>
              </w:rPr>
              <w:t>58</w:t>
            </w:r>
          </w:p>
        </w:tc>
        <w:tc>
          <w:tcPr>
            <w:tcW w:w="1040" w:type="dxa"/>
            <w:hideMark/>
          </w:tcPr>
          <w:p w14:paraId="6E0722FB" w14:textId="77777777" w:rsidR="00031732" w:rsidRPr="00031732" w:rsidRDefault="00031732">
            <w:pPr>
              <w:pStyle w:val="NormalWeb"/>
              <w:spacing w:before="0" w:beforeAutospacing="0" w:after="0" w:afterAutospacing="0"/>
            </w:pPr>
            <w:r w:rsidRPr="00031732">
              <w:rPr>
                <w:color w:val="000000"/>
              </w:rPr>
              <w:t>373</w:t>
            </w:r>
          </w:p>
        </w:tc>
      </w:tr>
      <w:tr w:rsidR="00031732" w:rsidRPr="00031732" w14:paraId="4A76F43B" w14:textId="77777777" w:rsidTr="00031732">
        <w:trPr>
          <w:trHeight w:val="165"/>
        </w:trPr>
        <w:tc>
          <w:tcPr>
            <w:tcW w:w="1000" w:type="dxa"/>
            <w:hideMark/>
          </w:tcPr>
          <w:p w14:paraId="03FF340C" w14:textId="77777777" w:rsidR="00031732" w:rsidRPr="00031732" w:rsidRDefault="00031732">
            <w:pPr>
              <w:pStyle w:val="NormalWeb"/>
              <w:spacing w:before="0" w:beforeAutospacing="0" w:after="0" w:afterAutospacing="0"/>
            </w:pPr>
            <w:r w:rsidRPr="00031732">
              <w:rPr>
                <w:b/>
                <w:bCs/>
                <w:color w:val="000000"/>
              </w:rPr>
              <w:t>SD</w:t>
            </w:r>
          </w:p>
        </w:tc>
        <w:tc>
          <w:tcPr>
            <w:tcW w:w="1459" w:type="dxa"/>
            <w:hideMark/>
          </w:tcPr>
          <w:p w14:paraId="707C5320" w14:textId="77777777" w:rsidR="00031732" w:rsidRPr="00031732" w:rsidRDefault="00031732">
            <w:pPr>
              <w:pStyle w:val="NormalWeb"/>
              <w:spacing w:before="0" w:beforeAutospacing="0" w:after="0" w:afterAutospacing="0"/>
            </w:pPr>
            <w:r w:rsidRPr="00031732">
              <w:rPr>
                <w:color w:val="000000"/>
              </w:rPr>
              <w:t>1</w:t>
            </w:r>
          </w:p>
        </w:tc>
        <w:tc>
          <w:tcPr>
            <w:tcW w:w="910" w:type="dxa"/>
            <w:hideMark/>
          </w:tcPr>
          <w:p w14:paraId="6C8DD740" w14:textId="77777777" w:rsidR="00031732" w:rsidRPr="00031732" w:rsidRDefault="00031732">
            <w:pPr>
              <w:pStyle w:val="NormalWeb"/>
              <w:spacing w:before="0" w:beforeAutospacing="0" w:after="0" w:afterAutospacing="0"/>
            </w:pPr>
            <w:r w:rsidRPr="00031732">
              <w:rPr>
                <w:color w:val="000000"/>
              </w:rPr>
              <w:t>1</w:t>
            </w:r>
          </w:p>
        </w:tc>
        <w:tc>
          <w:tcPr>
            <w:tcW w:w="922" w:type="dxa"/>
            <w:hideMark/>
          </w:tcPr>
          <w:p w14:paraId="1887B05B" w14:textId="77777777" w:rsidR="00031732" w:rsidRPr="00031732" w:rsidRDefault="00031732">
            <w:pPr>
              <w:pStyle w:val="NormalWeb"/>
              <w:spacing w:before="0" w:beforeAutospacing="0" w:after="0" w:afterAutospacing="0"/>
            </w:pPr>
            <w:r w:rsidRPr="00031732">
              <w:rPr>
                <w:color w:val="000000"/>
              </w:rPr>
              <w:t>2</w:t>
            </w:r>
          </w:p>
        </w:tc>
        <w:tc>
          <w:tcPr>
            <w:tcW w:w="1225" w:type="dxa"/>
            <w:hideMark/>
          </w:tcPr>
          <w:p w14:paraId="28856183" w14:textId="77777777" w:rsidR="00031732" w:rsidRPr="00031732" w:rsidRDefault="00031732">
            <w:pPr>
              <w:pStyle w:val="NormalWeb"/>
              <w:spacing w:before="0" w:beforeAutospacing="0" w:after="0" w:afterAutospacing="0"/>
            </w:pPr>
            <w:r w:rsidRPr="00031732">
              <w:rPr>
                <w:color w:val="000000"/>
              </w:rPr>
              <w:t>5</w:t>
            </w:r>
          </w:p>
        </w:tc>
        <w:tc>
          <w:tcPr>
            <w:tcW w:w="805" w:type="dxa"/>
            <w:hideMark/>
          </w:tcPr>
          <w:p w14:paraId="1FFA98E3" w14:textId="77777777" w:rsidR="00031732" w:rsidRPr="00031732" w:rsidRDefault="00031732">
            <w:pPr>
              <w:pStyle w:val="NormalWeb"/>
              <w:spacing w:before="0" w:beforeAutospacing="0" w:after="0" w:afterAutospacing="0"/>
            </w:pPr>
            <w:r w:rsidRPr="00031732">
              <w:rPr>
                <w:color w:val="000000"/>
              </w:rPr>
              <w:t>3</w:t>
            </w:r>
          </w:p>
        </w:tc>
        <w:tc>
          <w:tcPr>
            <w:tcW w:w="1067" w:type="dxa"/>
            <w:hideMark/>
          </w:tcPr>
          <w:p w14:paraId="6BC7FC14" w14:textId="77777777" w:rsidR="00031732" w:rsidRPr="00031732" w:rsidRDefault="00031732">
            <w:pPr>
              <w:pStyle w:val="NormalWeb"/>
              <w:spacing w:before="0" w:beforeAutospacing="0" w:after="0" w:afterAutospacing="0"/>
            </w:pPr>
            <w:r w:rsidRPr="00031732">
              <w:rPr>
                <w:color w:val="000000"/>
              </w:rPr>
              <w:t>6</w:t>
            </w:r>
          </w:p>
        </w:tc>
        <w:tc>
          <w:tcPr>
            <w:tcW w:w="922" w:type="dxa"/>
            <w:hideMark/>
          </w:tcPr>
          <w:p w14:paraId="721E6D45" w14:textId="77777777" w:rsidR="00031732" w:rsidRPr="00031732" w:rsidRDefault="00031732">
            <w:pPr>
              <w:pStyle w:val="NormalWeb"/>
              <w:spacing w:before="0" w:beforeAutospacing="0" w:after="0" w:afterAutospacing="0"/>
            </w:pPr>
            <w:r w:rsidRPr="00031732">
              <w:rPr>
                <w:color w:val="000000"/>
              </w:rPr>
              <w:t>4</w:t>
            </w:r>
          </w:p>
        </w:tc>
        <w:tc>
          <w:tcPr>
            <w:tcW w:w="1040" w:type="dxa"/>
            <w:hideMark/>
          </w:tcPr>
          <w:p w14:paraId="1452E063" w14:textId="77777777" w:rsidR="00031732" w:rsidRPr="00031732" w:rsidRDefault="00031732">
            <w:pPr>
              <w:pStyle w:val="NormalWeb"/>
              <w:spacing w:before="0" w:beforeAutospacing="0" w:after="0" w:afterAutospacing="0"/>
            </w:pPr>
            <w:r w:rsidRPr="00031732">
              <w:rPr>
                <w:color w:val="000000"/>
              </w:rPr>
              <w:t>22</w:t>
            </w:r>
          </w:p>
        </w:tc>
      </w:tr>
      <w:tr w:rsidR="00031732" w:rsidRPr="00031732" w14:paraId="35F95E12" w14:textId="77777777" w:rsidTr="00031732">
        <w:trPr>
          <w:trHeight w:val="165"/>
        </w:trPr>
        <w:tc>
          <w:tcPr>
            <w:tcW w:w="1000" w:type="dxa"/>
            <w:hideMark/>
          </w:tcPr>
          <w:p w14:paraId="50845319" w14:textId="77777777" w:rsidR="00031732" w:rsidRPr="00031732" w:rsidRDefault="00031732">
            <w:pPr>
              <w:pStyle w:val="NormalWeb"/>
              <w:spacing w:before="0" w:beforeAutospacing="0" w:after="0" w:afterAutospacing="0"/>
            </w:pPr>
            <w:r w:rsidRPr="00031732">
              <w:rPr>
                <w:b/>
                <w:bCs/>
                <w:color w:val="000000"/>
              </w:rPr>
              <w:t>TN</w:t>
            </w:r>
          </w:p>
        </w:tc>
        <w:tc>
          <w:tcPr>
            <w:tcW w:w="1459" w:type="dxa"/>
            <w:hideMark/>
          </w:tcPr>
          <w:p w14:paraId="7F74D3D9" w14:textId="77777777" w:rsidR="00031732" w:rsidRPr="00031732" w:rsidRDefault="00031732">
            <w:pPr>
              <w:pStyle w:val="NormalWeb"/>
              <w:spacing w:before="0" w:beforeAutospacing="0" w:after="0" w:afterAutospacing="0"/>
            </w:pPr>
            <w:r w:rsidRPr="00031732">
              <w:rPr>
                <w:color w:val="000000"/>
              </w:rPr>
              <w:t>48</w:t>
            </w:r>
          </w:p>
        </w:tc>
        <w:tc>
          <w:tcPr>
            <w:tcW w:w="910" w:type="dxa"/>
            <w:hideMark/>
          </w:tcPr>
          <w:p w14:paraId="3FF03002" w14:textId="77777777" w:rsidR="00031732" w:rsidRPr="00031732" w:rsidRDefault="00031732">
            <w:pPr>
              <w:pStyle w:val="NormalWeb"/>
              <w:spacing w:before="0" w:beforeAutospacing="0" w:after="0" w:afterAutospacing="0"/>
            </w:pPr>
            <w:r w:rsidRPr="00031732">
              <w:rPr>
                <w:color w:val="000000"/>
              </w:rPr>
              <w:t>42</w:t>
            </w:r>
          </w:p>
        </w:tc>
        <w:tc>
          <w:tcPr>
            <w:tcW w:w="922" w:type="dxa"/>
            <w:hideMark/>
          </w:tcPr>
          <w:p w14:paraId="7C6E8015" w14:textId="77777777" w:rsidR="00031732" w:rsidRPr="00031732" w:rsidRDefault="00031732">
            <w:pPr>
              <w:pStyle w:val="NormalWeb"/>
              <w:spacing w:before="0" w:beforeAutospacing="0" w:after="0" w:afterAutospacing="0"/>
            </w:pPr>
            <w:r w:rsidRPr="00031732">
              <w:rPr>
                <w:color w:val="000000"/>
              </w:rPr>
              <w:t>112</w:t>
            </w:r>
          </w:p>
        </w:tc>
        <w:tc>
          <w:tcPr>
            <w:tcW w:w="1225" w:type="dxa"/>
            <w:hideMark/>
          </w:tcPr>
          <w:p w14:paraId="3634B125" w14:textId="77777777" w:rsidR="00031732" w:rsidRPr="00031732" w:rsidRDefault="00031732">
            <w:pPr>
              <w:pStyle w:val="NormalWeb"/>
              <w:spacing w:before="0" w:beforeAutospacing="0" w:after="0" w:afterAutospacing="0"/>
            </w:pPr>
            <w:r w:rsidRPr="00031732">
              <w:rPr>
                <w:color w:val="000000"/>
              </w:rPr>
              <w:t>32</w:t>
            </w:r>
          </w:p>
        </w:tc>
        <w:tc>
          <w:tcPr>
            <w:tcW w:w="805" w:type="dxa"/>
            <w:hideMark/>
          </w:tcPr>
          <w:p w14:paraId="1E7CBA86" w14:textId="77777777" w:rsidR="00031732" w:rsidRPr="00031732" w:rsidRDefault="00031732">
            <w:pPr>
              <w:pStyle w:val="NormalWeb"/>
              <w:spacing w:before="0" w:beforeAutospacing="0" w:after="0" w:afterAutospacing="0"/>
            </w:pPr>
            <w:r w:rsidRPr="00031732">
              <w:rPr>
                <w:color w:val="000000"/>
              </w:rPr>
              <w:t>26</w:t>
            </w:r>
          </w:p>
        </w:tc>
        <w:tc>
          <w:tcPr>
            <w:tcW w:w="1067" w:type="dxa"/>
            <w:hideMark/>
          </w:tcPr>
          <w:p w14:paraId="320C779A" w14:textId="77777777" w:rsidR="00031732" w:rsidRPr="00031732" w:rsidRDefault="00031732">
            <w:pPr>
              <w:pStyle w:val="NormalWeb"/>
              <w:spacing w:before="0" w:beforeAutospacing="0" w:after="0" w:afterAutospacing="0"/>
            </w:pPr>
            <w:r w:rsidRPr="00031732">
              <w:rPr>
                <w:color w:val="000000"/>
              </w:rPr>
              <w:t>78</w:t>
            </w:r>
          </w:p>
        </w:tc>
        <w:tc>
          <w:tcPr>
            <w:tcW w:w="922" w:type="dxa"/>
            <w:hideMark/>
          </w:tcPr>
          <w:p w14:paraId="23552F61" w14:textId="77777777" w:rsidR="00031732" w:rsidRPr="00031732" w:rsidRDefault="00031732">
            <w:pPr>
              <w:pStyle w:val="NormalWeb"/>
              <w:spacing w:before="0" w:beforeAutospacing="0" w:after="0" w:afterAutospacing="0"/>
            </w:pPr>
            <w:r w:rsidRPr="00031732">
              <w:rPr>
                <w:color w:val="000000"/>
              </w:rPr>
              <w:t>67</w:t>
            </w:r>
          </w:p>
        </w:tc>
        <w:tc>
          <w:tcPr>
            <w:tcW w:w="1040" w:type="dxa"/>
            <w:hideMark/>
          </w:tcPr>
          <w:p w14:paraId="16076D50" w14:textId="77777777" w:rsidR="00031732" w:rsidRPr="00031732" w:rsidRDefault="00031732">
            <w:pPr>
              <w:pStyle w:val="NormalWeb"/>
              <w:spacing w:before="0" w:beforeAutospacing="0" w:after="0" w:afterAutospacing="0"/>
            </w:pPr>
            <w:r w:rsidRPr="00031732">
              <w:rPr>
                <w:color w:val="000000"/>
              </w:rPr>
              <w:t>405</w:t>
            </w:r>
          </w:p>
        </w:tc>
      </w:tr>
      <w:tr w:rsidR="00031732" w:rsidRPr="00031732" w14:paraId="659895FD" w14:textId="77777777" w:rsidTr="00031732">
        <w:trPr>
          <w:trHeight w:val="180"/>
        </w:trPr>
        <w:tc>
          <w:tcPr>
            <w:tcW w:w="1000" w:type="dxa"/>
            <w:hideMark/>
          </w:tcPr>
          <w:p w14:paraId="3A9AA15F" w14:textId="77777777" w:rsidR="00031732" w:rsidRPr="00031732" w:rsidRDefault="00031732">
            <w:pPr>
              <w:pStyle w:val="NormalWeb"/>
              <w:spacing w:before="0" w:beforeAutospacing="0" w:after="0" w:afterAutospacing="0"/>
            </w:pPr>
            <w:r w:rsidRPr="00031732">
              <w:rPr>
                <w:b/>
                <w:bCs/>
                <w:color w:val="000000"/>
              </w:rPr>
              <w:t>TX</w:t>
            </w:r>
          </w:p>
        </w:tc>
        <w:tc>
          <w:tcPr>
            <w:tcW w:w="1459" w:type="dxa"/>
            <w:hideMark/>
          </w:tcPr>
          <w:p w14:paraId="592D8244" w14:textId="77777777" w:rsidR="00031732" w:rsidRPr="00031732" w:rsidRDefault="00031732">
            <w:pPr>
              <w:pStyle w:val="NormalWeb"/>
              <w:spacing w:before="0" w:beforeAutospacing="0" w:after="0" w:afterAutospacing="0"/>
            </w:pPr>
            <w:r w:rsidRPr="00031732">
              <w:rPr>
                <w:color w:val="000000"/>
              </w:rPr>
              <w:t>210</w:t>
            </w:r>
          </w:p>
        </w:tc>
        <w:tc>
          <w:tcPr>
            <w:tcW w:w="910" w:type="dxa"/>
            <w:hideMark/>
          </w:tcPr>
          <w:p w14:paraId="41EB52DB" w14:textId="77777777" w:rsidR="00031732" w:rsidRPr="00031732" w:rsidRDefault="00031732">
            <w:pPr>
              <w:pStyle w:val="NormalWeb"/>
              <w:spacing w:before="0" w:beforeAutospacing="0" w:after="0" w:afterAutospacing="0"/>
            </w:pPr>
            <w:r w:rsidRPr="00031732">
              <w:rPr>
                <w:color w:val="000000"/>
              </w:rPr>
              <w:t>190</w:t>
            </w:r>
          </w:p>
        </w:tc>
        <w:tc>
          <w:tcPr>
            <w:tcW w:w="922" w:type="dxa"/>
            <w:hideMark/>
          </w:tcPr>
          <w:p w14:paraId="7BD66177" w14:textId="77777777" w:rsidR="00031732" w:rsidRPr="00031732" w:rsidRDefault="00031732">
            <w:pPr>
              <w:pStyle w:val="NormalWeb"/>
              <w:spacing w:before="0" w:beforeAutospacing="0" w:after="0" w:afterAutospacing="0"/>
            </w:pPr>
            <w:r w:rsidRPr="00031732">
              <w:rPr>
                <w:color w:val="000000"/>
              </w:rPr>
              <w:t>490</w:t>
            </w:r>
          </w:p>
        </w:tc>
        <w:tc>
          <w:tcPr>
            <w:tcW w:w="1225" w:type="dxa"/>
            <w:hideMark/>
          </w:tcPr>
          <w:p w14:paraId="6A65FE20" w14:textId="77777777" w:rsidR="00031732" w:rsidRPr="00031732" w:rsidRDefault="00031732">
            <w:pPr>
              <w:pStyle w:val="NormalWeb"/>
              <w:spacing w:before="0" w:beforeAutospacing="0" w:after="0" w:afterAutospacing="0"/>
            </w:pPr>
            <w:r w:rsidRPr="00031732">
              <w:rPr>
                <w:color w:val="000000"/>
              </w:rPr>
              <w:t>130</w:t>
            </w:r>
          </w:p>
        </w:tc>
        <w:tc>
          <w:tcPr>
            <w:tcW w:w="805" w:type="dxa"/>
            <w:hideMark/>
          </w:tcPr>
          <w:p w14:paraId="65D3010B" w14:textId="77777777" w:rsidR="00031732" w:rsidRPr="00031732" w:rsidRDefault="00031732">
            <w:pPr>
              <w:pStyle w:val="NormalWeb"/>
              <w:spacing w:before="0" w:beforeAutospacing="0" w:after="0" w:afterAutospacing="0"/>
            </w:pPr>
            <w:r w:rsidRPr="00031732">
              <w:rPr>
                <w:color w:val="000000"/>
              </w:rPr>
              <w:t>110</w:t>
            </w:r>
          </w:p>
        </w:tc>
        <w:tc>
          <w:tcPr>
            <w:tcW w:w="1067" w:type="dxa"/>
            <w:hideMark/>
          </w:tcPr>
          <w:p w14:paraId="6ADBE0A7" w14:textId="77777777" w:rsidR="00031732" w:rsidRPr="00031732" w:rsidRDefault="00031732">
            <w:pPr>
              <w:pStyle w:val="NormalWeb"/>
              <w:spacing w:before="0" w:beforeAutospacing="0" w:after="0" w:afterAutospacing="0"/>
            </w:pPr>
            <w:r w:rsidRPr="00031732">
              <w:rPr>
                <w:color w:val="000000"/>
              </w:rPr>
              <w:t>330</w:t>
            </w:r>
          </w:p>
        </w:tc>
        <w:tc>
          <w:tcPr>
            <w:tcW w:w="922" w:type="dxa"/>
            <w:hideMark/>
          </w:tcPr>
          <w:p w14:paraId="104668D2" w14:textId="77777777" w:rsidR="00031732" w:rsidRPr="00031732" w:rsidRDefault="00031732">
            <w:pPr>
              <w:pStyle w:val="NormalWeb"/>
              <w:spacing w:before="0" w:beforeAutospacing="0" w:after="0" w:afterAutospacing="0"/>
            </w:pPr>
            <w:r w:rsidRPr="00031732">
              <w:rPr>
                <w:color w:val="000000"/>
              </w:rPr>
              <w:t>290</w:t>
            </w:r>
          </w:p>
        </w:tc>
        <w:tc>
          <w:tcPr>
            <w:tcW w:w="1040" w:type="dxa"/>
            <w:hideMark/>
          </w:tcPr>
          <w:p w14:paraId="78300765" w14:textId="77777777" w:rsidR="00031732" w:rsidRPr="00031732" w:rsidRDefault="00031732">
            <w:pPr>
              <w:pStyle w:val="NormalWeb"/>
              <w:spacing w:before="0" w:beforeAutospacing="0" w:after="0" w:afterAutospacing="0"/>
            </w:pPr>
            <w:r w:rsidRPr="00031732">
              <w:rPr>
                <w:color w:val="000000"/>
              </w:rPr>
              <w:t>1750</w:t>
            </w:r>
          </w:p>
        </w:tc>
      </w:tr>
      <w:tr w:rsidR="00031732" w:rsidRPr="00031732" w14:paraId="0F4F13E2" w14:textId="77777777" w:rsidTr="00031732">
        <w:trPr>
          <w:trHeight w:val="165"/>
        </w:trPr>
        <w:tc>
          <w:tcPr>
            <w:tcW w:w="1000" w:type="dxa"/>
            <w:hideMark/>
          </w:tcPr>
          <w:p w14:paraId="29BF051F" w14:textId="77777777" w:rsidR="00031732" w:rsidRPr="00031732" w:rsidRDefault="00031732">
            <w:pPr>
              <w:pStyle w:val="NormalWeb"/>
              <w:spacing w:before="0" w:beforeAutospacing="0" w:after="0" w:afterAutospacing="0"/>
            </w:pPr>
            <w:r w:rsidRPr="00031732">
              <w:rPr>
                <w:b/>
                <w:bCs/>
                <w:color w:val="000000"/>
              </w:rPr>
              <w:t>UT</w:t>
            </w:r>
          </w:p>
        </w:tc>
        <w:tc>
          <w:tcPr>
            <w:tcW w:w="1459" w:type="dxa"/>
            <w:hideMark/>
          </w:tcPr>
          <w:p w14:paraId="2034338E" w14:textId="77777777" w:rsidR="00031732" w:rsidRPr="00031732" w:rsidRDefault="00031732">
            <w:pPr>
              <w:pStyle w:val="NormalWeb"/>
              <w:spacing w:before="0" w:beforeAutospacing="0" w:after="0" w:afterAutospacing="0"/>
            </w:pPr>
            <w:r w:rsidRPr="00031732">
              <w:rPr>
                <w:color w:val="000000"/>
              </w:rPr>
              <w:t>22</w:t>
            </w:r>
          </w:p>
        </w:tc>
        <w:tc>
          <w:tcPr>
            <w:tcW w:w="910" w:type="dxa"/>
            <w:hideMark/>
          </w:tcPr>
          <w:p w14:paraId="0DAA9865" w14:textId="77777777" w:rsidR="00031732" w:rsidRPr="00031732" w:rsidRDefault="00031732">
            <w:pPr>
              <w:pStyle w:val="NormalWeb"/>
              <w:spacing w:before="0" w:beforeAutospacing="0" w:after="0" w:afterAutospacing="0"/>
            </w:pPr>
            <w:r w:rsidRPr="00031732">
              <w:rPr>
                <w:color w:val="000000"/>
              </w:rPr>
              <w:t>18</w:t>
            </w:r>
          </w:p>
        </w:tc>
        <w:tc>
          <w:tcPr>
            <w:tcW w:w="922" w:type="dxa"/>
            <w:hideMark/>
          </w:tcPr>
          <w:p w14:paraId="64A50AF1" w14:textId="77777777" w:rsidR="00031732" w:rsidRPr="00031732" w:rsidRDefault="00031732">
            <w:pPr>
              <w:pStyle w:val="NormalWeb"/>
              <w:spacing w:before="0" w:beforeAutospacing="0" w:after="0" w:afterAutospacing="0"/>
            </w:pPr>
            <w:r w:rsidRPr="00031732">
              <w:rPr>
                <w:color w:val="000000"/>
              </w:rPr>
              <w:t>48</w:t>
            </w:r>
          </w:p>
        </w:tc>
        <w:tc>
          <w:tcPr>
            <w:tcW w:w="1225" w:type="dxa"/>
            <w:hideMark/>
          </w:tcPr>
          <w:p w14:paraId="2AA1BEDB" w14:textId="77777777" w:rsidR="00031732" w:rsidRPr="00031732" w:rsidRDefault="00031732">
            <w:pPr>
              <w:pStyle w:val="NormalWeb"/>
              <w:spacing w:before="0" w:beforeAutospacing="0" w:after="0" w:afterAutospacing="0"/>
            </w:pPr>
            <w:r w:rsidRPr="00031732">
              <w:rPr>
                <w:color w:val="000000"/>
              </w:rPr>
              <w:t>15</w:t>
            </w:r>
          </w:p>
        </w:tc>
        <w:tc>
          <w:tcPr>
            <w:tcW w:w="805" w:type="dxa"/>
            <w:hideMark/>
          </w:tcPr>
          <w:p w14:paraId="1A23A257" w14:textId="77777777" w:rsidR="00031732" w:rsidRPr="00031732" w:rsidRDefault="00031732">
            <w:pPr>
              <w:pStyle w:val="NormalWeb"/>
              <w:spacing w:before="0" w:beforeAutospacing="0" w:after="0" w:afterAutospacing="0"/>
            </w:pPr>
            <w:r w:rsidRPr="00031732">
              <w:rPr>
                <w:color w:val="000000"/>
              </w:rPr>
              <w:t>12</w:t>
            </w:r>
          </w:p>
        </w:tc>
        <w:tc>
          <w:tcPr>
            <w:tcW w:w="1067" w:type="dxa"/>
            <w:hideMark/>
          </w:tcPr>
          <w:p w14:paraId="6417A1B8" w14:textId="77777777" w:rsidR="00031732" w:rsidRPr="00031732" w:rsidRDefault="00031732">
            <w:pPr>
              <w:pStyle w:val="NormalWeb"/>
              <w:spacing w:before="0" w:beforeAutospacing="0" w:after="0" w:afterAutospacing="0"/>
            </w:pPr>
            <w:r w:rsidRPr="00031732">
              <w:rPr>
                <w:color w:val="000000"/>
              </w:rPr>
              <w:t>40</w:t>
            </w:r>
          </w:p>
        </w:tc>
        <w:tc>
          <w:tcPr>
            <w:tcW w:w="922" w:type="dxa"/>
            <w:hideMark/>
          </w:tcPr>
          <w:p w14:paraId="79A3FFEF" w14:textId="77777777" w:rsidR="00031732" w:rsidRPr="00031732" w:rsidRDefault="00031732">
            <w:pPr>
              <w:pStyle w:val="NormalWeb"/>
              <w:spacing w:before="0" w:beforeAutospacing="0" w:after="0" w:afterAutospacing="0"/>
            </w:pPr>
            <w:r w:rsidRPr="00031732">
              <w:rPr>
                <w:color w:val="000000"/>
              </w:rPr>
              <w:t>30</w:t>
            </w:r>
          </w:p>
        </w:tc>
        <w:tc>
          <w:tcPr>
            <w:tcW w:w="1040" w:type="dxa"/>
            <w:hideMark/>
          </w:tcPr>
          <w:p w14:paraId="239E69D7" w14:textId="77777777" w:rsidR="00031732" w:rsidRPr="00031732" w:rsidRDefault="00031732">
            <w:pPr>
              <w:pStyle w:val="NormalWeb"/>
              <w:spacing w:before="0" w:beforeAutospacing="0" w:after="0" w:afterAutospacing="0"/>
            </w:pPr>
            <w:r w:rsidRPr="00031732">
              <w:rPr>
                <w:color w:val="000000"/>
              </w:rPr>
              <w:t>185</w:t>
            </w:r>
          </w:p>
        </w:tc>
      </w:tr>
      <w:tr w:rsidR="00031732" w:rsidRPr="00031732" w14:paraId="4919D338" w14:textId="77777777" w:rsidTr="00031732">
        <w:trPr>
          <w:trHeight w:val="165"/>
        </w:trPr>
        <w:tc>
          <w:tcPr>
            <w:tcW w:w="1000" w:type="dxa"/>
            <w:hideMark/>
          </w:tcPr>
          <w:p w14:paraId="67BA701C" w14:textId="77777777" w:rsidR="00031732" w:rsidRPr="00031732" w:rsidRDefault="00031732">
            <w:pPr>
              <w:pStyle w:val="NormalWeb"/>
              <w:spacing w:before="0" w:beforeAutospacing="0" w:after="0" w:afterAutospacing="0"/>
            </w:pPr>
            <w:r w:rsidRPr="00031732">
              <w:rPr>
                <w:b/>
                <w:bCs/>
                <w:color w:val="000000"/>
              </w:rPr>
              <w:t>VT</w:t>
            </w:r>
          </w:p>
        </w:tc>
        <w:tc>
          <w:tcPr>
            <w:tcW w:w="1459" w:type="dxa"/>
            <w:hideMark/>
          </w:tcPr>
          <w:p w14:paraId="766BC60C" w14:textId="77777777" w:rsidR="00031732" w:rsidRPr="00031732" w:rsidRDefault="00031732">
            <w:pPr>
              <w:pStyle w:val="NormalWeb"/>
              <w:spacing w:before="0" w:beforeAutospacing="0" w:after="0" w:afterAutospacing="0"/>
            </w:pPr>
            <w:r w:rsidRPr="00031732">
              <w:rPr>
                <w:color w:val="000000"/>
              </w:rPr>
              <w:t>1</w:t>
            </w:r>
          </w:p>
        </w:tc>
        <w:tc>
          <w:tcPr>
            <w:tcW w:w="910" w:type="dxa"/>
            <w:hideMark/>
          </w:tcPr>
          <w:p w14:paraId="1F99BF6F" w14:textId="77777777" w:rsidR="00031732" w:rsidRPr="00031732" w:rsidRDefault="00031732">
            <w:pPr>
              <w:pStyle w:val="NormalWeb"/>
              <w:spacing w:before="0" w:beforeAutospacing="0" w:after="0" w:afterAutospacing="0"/>
            </w:pPr>
            <w:r w:rsidRPr="00031732">
              <w:rPr>
                <w:color w:val="000000"/>
              </w:rPr>
              <w:t>1</w:t>
            </w:r>
          </w:p>
        </w:tc>
        <w:tc>
          <w:tcPr>
            <w:tcW w:w="922" w:type="dxa"/>
            <w:hideMark/>
          </w:tcPr>
          <w:p w14:paraId="6851CF93" w14:textId="77777777" w:rsidR="00031732" w:rsidRPr="00031732" w:rsidRDefault="00031732">
            <w:pPr>
              <w:pStyle w:val="NormalWeb"/>
              <w:spacing w:before="0" w:beforeAutospacing="0" w:after="0" w:afterAutospacing="0"/>
            </w:pPr>
            <w:r w:rsidRPr="00031732">
              <w:rPr>
                <w:color w:val="000000"/>
              </w:rPr>
              <w:t>2</w:t>
            </w:r>
          </w:p>
        </w:tc>
        <w:tc>
          <w:tcPr>
            <w:tcW w:w="1225" w:type="dxa"/>
            <w:hideMark/>
          </w:tcPr>
          <w:p w14:paraId="25953AD5" w14:textId="77777777" w:rsidR="00031732" w:rsidRPr="00031732" w:rsidRDefault="00031732">
            <w:pPr>
              <w:pStyle w:val="NormalWeb"/>
              <w:spacing w:before="0" w:beforeAutospacing="0" w:after="0" w:afterAutospacing="0"/>
            </w:pPr>
            <w:r w:rsidRPr="00031732">
              <w:rPr>
                <w:color w:val="000000"/>
              </w:rPr>
              <w:t>5</w:t>
            </w:r>
          </w:p>
        </w:tc>
        <w:tc>
          <w:tcPr>
            <w:tcW w:w="805" w:type="dxa"/>
            <w:hideMark/>
          </w:tcPr>
          <w:p w14:paraId="68FEBD97" w14:textId="77777777" w:rsidR="00031732" w:rsidRPr="00031732" w:rsidRDefault="00031732">
            <w:pPr>
              <w:pStyle w:val="NormalWeb"/>
              <w:spacing w:before="0" w:beforeAutospacing="0" w:after="0" w:afterAutospacing="0"/>
            </w:pPr>
            <w:r w:rsidRPr="00031732">
              <w:rPr>
                <w:color w:val="000000"/>
              </w:rPr>
              <w:t>3</w:t>
            </w:r>
          </w:p>
        </w:tc>
        <w:tc>
          <w:tcPr>
            <w:tcW w:w="1067" w:type="dxa"/>
            <w:hideMark/>
          </w:tcPr>
          <w:p w14:paraId="0FBC3D40" w14:textId="77777777" w:rsidR="00031732" w:rsidRPr="00031732" w:rsidRDefault="00031732">
            <w:pPr>
              <w:pStyle w:val="NormalWeb"/>
              <w:spacing w:before="0" w:beforeAutospacing="0" w:after="0" w:afterAutospacing="0"/>
            </w:pPr>
            <w:r w:rsidRPr="00031732">
              <w:rPr>
                <w:color w:val="000000"/>
              </w:rPr>
              <w:t>6</w:t>
            </w:r>
          </w:p>
        </w:tc>
        <w:tc>
          <w:tcPr>
            <w:tcW w:w="922" w:type="dxa"/>
            <w:hideMark/>
          </w:tcPr>
          <w:p w14:paraId="4386693C" w14:textId="77777777" w:rsidR="00031732" w:rsidRPr="00031732" w:rsidRDefault="00031732">
            <w:pPr>
              <w:pStyle w:val="NormalWeb"/>
              <w:spacing w:before="0" w:beforeAutospacing="0" w:after="0" w:afterAutospacing="0"/>
            </w:pPr>
            <w:r w:rsidRPr="00031732">
              <w:rPr>
                <w:color w:val="000000"/>
              </w:rPr>
              <w:t>4</w:t>
            </w:r>
          </w:p>
        </w:tc>
        <w:tc>
          <w:tcPr>
            <w:tcW w:w="1040" w:type="dxa"/>
            <w:hideMark/>
          </w:tcPr>
          <w:p w14:paraId="16800A5A" w14:textId="77777777" w:rsidR="00031732" w:rsidRPr="00031732" w:rsidRDefault="00031732">
            <w:pPr>
              <w:pStyle w:val="NormalWeb"/>
              <w:spacing w:before="0" w:beforeAutospacing="0" w:after="0" w:afterAutospacing="0"/>
            </w:pPr>
            <w:r w:rsidRPr="00031732">
              <w:rPr>
                <w:color w:val="000000"/>
              </w:rPr>
              <w:t>22</w:t>
            </w:r>
          </w:p>
        </w:tc>
      </w:tr>
      <w:tr w:rsidR="00031732" w:rsidRPr="00031732" w14:paraId="03CD8E0D" w14:textId="77777777" w:rsidTr="00031732">
        <w:trPr>
          <w:trHeight w:val="165"/>
        </w:trPr>
        <w:tc>
          <w:tcPr>
            <w:tcW w:w="1000" w:type="dxa"/>
            <w:hideMark/>
          </w:tcPr>
          <w:p w14:paraId="7EC8F1D8" w14:textId="77777777" w:rsidR="00031732" w:rsidRPr="00031732" w:rsidRDefault="00031732">
            <w:pPr>
              <w:pStyle w:val="NormalWeb"/>
              <w:spacing w:before="0" w:beforeAutospacing="0" w:after="0" w:afterAutospacing="0"/>
            </w:pPr>
            <w:r w:rsidRPr="00031732">
              <w:rPr>
                <w:b/>
                <w:bCs/>
                <w:color w:val="000000"/>
              </w:rPr>
              <w:t>VA</w:t>
            </w:r>
          </w:p>
        </w:tc>
        <w:tc>
          <w:tcPr>
            <w:tcW w:w="1459" w:type="dxa"/>
            <w:hideMark/>
          </w:tcPr>
          <w:p w14:paraId="7DF2D7E3" w14:textId="77777777" w:rsidR="00031732" w:rsidRPr="00031732" w:rsidRDefault="00031732">
            <w:pPr>
              <w:pStyle w:val="NormalWeb"/>
              <w:spacing w:before="0" w:beforeAutospacing="0" w:after="0" w:afterAutospacing="0"/>
            </w:pPr>
            <w:r w:rsidRPr="00031732">
              <w:rPr>
                <w:color w:val="000000"/>
              </w:rPr>
              <w:t>75</w:t>
            </w:r>
          </w:p>
        </w:tc>
        <w:tc>
          <w:tcPr>
            <w:tcW w:w="910" w:type="dxa"/>
            <w:hideMark/>
          </w:tcPr>
          <w:p w14:paraId="6851195F" w14:textId="77777777" w:rsidR="00031732" w:rsidRPr="00031732" w:rsidRDefault="00031732">
            <w:pPr>
              <w:pStyle w:val="NormalWeb"/>
              <w:spacing w:before="0" w:beforeAutospacing="0" w:after="0" w:afterAutospacing="0"/>
            </w:pPr>
            <w:r w:rsidRPr="00031732">
              <w:rPr>
                <w:color w:val="000000"/>
              </w:rPr>
              <w:t>68</w:t>
            </w:r>
          </w:p>
        </w:tc>
        <w:tc>
          <w:tcPr>
            <w:tcW w:w="922" w:type="dxa"/>
            <w:hideMark/>
          </w:tcPr>
          <w:p w14:paraId="0A473FBC" w14:textId="77777777" w:rsidR="00031732" w:rsidRPr="00031732" w:rsidRDefault="00031732">
            <w:pPr>
              <w:pStyle w:val="NormalWeb"/>
              <w:spacing w:before="0" w:beforeAutospacing="0" w:after="0" w:afterAutospacing="0"/>
            </w:pPr>
            <w:r w:rsidRPr="00031732">
              <w:rPr>
                <w:color w:val="000000"/>
              </w:rPr>
              <w:t>175</w:t>
            </w:r>
          </w:p>
        </w:tc>
        <w:tc>
          <w:tcPr>
            <w:tcW w:w="1225" w:type="dxa"/>
            <w:hideMark/>
          </w:tcPr>
          <w:p w14:paraId="6A64CA30" w14:textId="77777777" w:rsidR="00031732" w:rsidRPr="00031732" w:rsidRDefault="00031732">
            <w:pPr>
              <w:pStyle w:val="NormalWeb"/>
              <w:spacing w:before="0" w:beforeAutospacing="0" w:after="0" w:afterAutospacing="0"/>
            </w:pPr>
            <w:r w:rsidRPr="00031732">
              <w:rPr>
                <w:color w:val="000000"/>
              </w:rPr>
              <w:t>45</w:t>
            </w:r>
          </w:p>
        </w:tc>
        <w:tc>
          <w:tcPr>
            <w:tcW w:w="805" w:type="dxa"/>
            <w:hideMark/>
          </w:tcPr>
          <w:p w14:paraId="37AD8ACD" w14:textId="77777777" w:rsidR="00031732" w:rsidRPr="00031732" w:rsidRDefault="00031732">
            <w:pPr>
              <w:pStyle w:val="NormalWeb"/>
              <w:spacing w:before="0" w:beforeAutospacing="0" w:after="0" w:afterAutospacing="0"/>
            </w:pPr>
            <w:r w:rsidRPr="00031732">
              <w:rPr>
                <w:color w:val="000000"/>
              </w:rPr>
              <w:t>38</w:t>
            </w:r>
          </w:p>
        </w:tc>
        <w:tc>
          <w:tcPr>
            <w:tcW w:w="1067" w:type="dxa"/>
            <w:hideMark/>
          </w:tcPr>
          <w:p w14:paraId="17B29B83" w14:textId="77777777" w:rsidR="00031732" w:rsidRPr="00031732" w:rsidRDefault="00031732">
            <w:pPr>
              <w:pStyle w:val="NormalWeb"/>
              <w:spacing w:before="0" w:beforeAutospacing="0" w:after="0" w:afterAutospacing="0"/>
            </w:pPr>
            <w:r w:rsidRPr="00031732">
              <w:rPr>
                <w:color w:val="000000"/>
              </w:rPr>
              <w:t>105</w:t>
            </w:r>
          </w:p>
        </w:tc>
        <w:tc>
          <w:tcPr>
            <w:tcW w:w="922" w:type="dxa"/>
            <w:hideMark/>
          </w:tcPr>
          <w:p w14:paraId="3A04BD8B" w14:textId="77777777" w:rsidR="00031732" w:rsidRPr="00031732" w:rsidRDefault="00031732">
            <w:pPr>
              <w:pStyle w:val="NormalWeb"/>
              <w:spacing w:before="0" w:beforeAutospacing="0" w:after="0" w:afterAutospacing="0"/>
            </w:pPr>
            <w:r w:rsidRPr="00031732">
              <w:rPr>
                <w:color w:val="000000"/>
              </w:rPr>
              <w:t>88</w:t>
            </w:r>
          </w:p>
        </w:tc>
        <w:tc>
          <w:tcPr>
            <w:tcW w:w="1040" w:type="dxa"/>
            <w:hideMark/>
          </w:tcPr>
          <w:p w14:paraId="62E845E0" w14:textId="77777777" w:rsidR="00031732" w:rsidRPr="00031732" w:rsidRDefault="00031732">
            <w:pPr>
              <w:pStyle w:val="NormalWeb"/>
              <w:spacing w:before="0" w:beforeAutospacing="0" w:after="0" w:afterAutospacing="0"/>
            </w:pPr>
            <w:r w:rsidRPr="00031732">
              <w:rPr>
                <w:color w:val="000000"/>
              </w:rPr>
              <w:t>594</w:t>
            </w:r>
          </w:p>
        </w:tc>
      </w:tr>
      <w:tr w:rsidR="00031732" w:rsidRPr="00031732" w14:paraId="4747DEDB" w14:textId="77777777" w:rsidTr="00031732">
        <w:trPr>
          <w:trHeight w:val="165"/>
        </w:trPr>
        <w:tc>
          <w:tcPr>
            <w:tcW w:w="1000" w:type="dxa"/>
            <w:hideMark/>
          </w:tcPr>
          <w:p w14:paraId="7FCF3CDF" w14:textId="77777777" w:rsidR="00031732" w:rsidRPr="00031732" w:rsidRDefault="00031732">
            <w:pPr>
              <w:pStyle w:val="NormalWeb"/>
              <w:spacing w:before="0" w:beforeAutospacing="0" w:after="0" w:afterAutospacing="0"/>
            </w:pPr>
            <w:r w:rsidRPr="00031732">
              <w:rPr>
                <w:b/>
                <w:bCs/>
                <w:color w:val="000000"/>
              </w:rPr>
              <w:t>WA</w:t>
            </w:r>
          </w:p>
        </w:tc>
        <w:tc>
          <w:tcPr>
            <w:tcW w:w="1459" w:type="dxa"/>
            <w:hideMark/>
          </w:tcPr>
          <w:p w14:paraId="4C5F2109" w14:textId="77777777" w:rsidR="00031732" w:rsidRPr="00031732" w:rsidRDefault="00031732">
            <w:pPr>
              <w:pStyle w:val="NormalWeb"/>
              <w:spacing w:before="0" w:beforeAutospacing="0" w:after="0" w:afterAutospacing="0"/>
            </w:pPr>
            <w:r w:rsidRPr="00031732">
              <w:rPr>
                <w:color w:val="000000"/>
              </w:rPr>
              <w:t>50</w:t>
            </w:r>
          </w:p>
        </w:tc>
        <w:tc>
          <w:tcPr>
            <w:tcW w:w="910" w:type="dxa"/>
            <w:hideMark/>
          </w:tcPr>
          <w:p w14:paraId="78833101" w14:textId="77777777" w:rsidR="00031732" w:rsidRPr="00031732" w:rsidRDefault="00031732">
            <w:pPr>
              <w:pStyle w:val="NormalWeb"/>
              <w:spacing w:before="0" w:beforeAutospacing="0" w:after="0" w:afterAutospacing="0"/>
            </w:pPr>
            <w:r w:rsidRPr="00031732">
              <w:rPr>
                <w:color w:val="000000"/>
              </w:rPr>
              <w:t>42</w:t>
            </w:r>
          </w:p>
        </w:tc>
        <w:tc>
          <w:tcPr>
            <w:tcW w:w="922" w:type="dxa"/>
            <w:hideMark/>
          </w:tcPr>
          <w:p w14:paraId="5BFBF24A" w14:textId="77777777" w:rsidR="00031732" w:rsidRPr="00031732" w:rsidRDefault="00031732">
            <w:pPr>
              <w:pStyle w:val="NormalWeb"/>
              <w:spacing w:before="0" w:beforeAutospacing="0" w:after="0" w:afterAutospacing="0"/>
            </w:pPr>
            <w:r w:rsidRPr="00031732">
              <w:rPr>
                <w:color w:val="000000"/>
              </w:rPr>
              <w:t>128</w:t>
            </w:r>
          </w:p>
        </w:tc>
        <w:tc>
          <w:tcPr>
            <w:tcW w:w="1225" w:type="dxa"/>
            <w:hideMark/>
          </w:tcPr>
          <w:p w14:paraId="6B8AF58B" w14:textId="77777777" w:rsidR="00031732" w:rsidRPr="00031732" w:rsidRDefault="00031732">
            <w:pPr>
              <w:pStyle w:val="NormalWeb"/>
              <w:spacing w:before="0" w:beforeAutospacing="0" w:after="0" w:afterAutospacing="0"/>
            </w:pPr>
            <w:r w:rsidRPr="00031732">
              <w:rPr>
                <w:color w:val="000000"/>
              </w:rPr>
              <w:t>35</w:t>
            </w:r>
          </w:p>
        </w:tc>
        <w:tc>
          <w:tcPr>
            <w:tcW w:w="805" w:type="dxa"/>
            <w:hideMark/>
          </w:tcPr>
          <w:p w14:paraId="4CFACE94" w14:textId="77777777" w:rsidR="00031732" w:rsidRPr="00031732" w:rsidRDefault="00031732">
            <w:pPr>
              <w:pStyle w:val="NormalWeb"/>
              <w:spacing w:before="0" w:beforeAutospacing="0" w:after="0" w:afterAutospacing="0"/>
            </w:pPr>
            <w:r w:rsidRPr="00031732">
              <w:rPr>
                <w:color w:val="000000"/>
              </w:rPr>
              <w:t>30</w:t>
            </w:r>
          </w:p>
        </w:tc>
        <w:tc>
          <w:tcPr>
            <w:tcW w:w="1067" w:type="dxa"/>
            <w:hideMark/>
          </w:tcPr>
          <w:p w14:paraId="4CD3F1FC" w14:textId="77777777" w:rsidR="00031732" w:rsidRPr="00031732" w:rsidRDefault="00031732">
            <w:pPr>
              <w:pStyle w:val="NormalWeb"/>
              <w:spacing w:before="0" w:beforeAutospacing="0" w:after="0" w:afterAutospacing="0"/>
            </w:pPr>
            <w:r w:rsidRPr="00031732">
              <w:rPr>
                <w:color w:val="000000"/>
              </w:rPr>
              <w:t>82</w:t>
            </w:r>
          </w:p>
        </w:tc>
        <w:tc>
          <w:tcPr>
            <w:tcW w:w="922" w:type="dxa"/>
            <w:hideMark/>
          </w:tcPr>
          <w:p w14:paraId="79F731CD" w14:textId="77777777" w:rsidR="00031732" w:rsidRPr="00031732" w:rsidRDefault="00031732">
            <w:pPr>
              <w:pStyle w:val="NormalWeb"/>
              <w:spacing w:before="0" w:beforeAutospacing="0" w:after="0" w:afterAutospacing="0"/>
            </w:pPr>
            <w:r w:rsidRPr="00031732">
              <w:rPr>
                <w:color w:val="000000"/>
              </w:rPr>
              <w:t>72</w:t>
            </w:r>
          </w:p>
        </w:tc>
        <w:tc>
          <w:tcPr>
            <w:tcW w:w="1040" w:type="dxa"/>
            <w:hideMark/>
          </w:tcPr>
          <w:p w14:paraId="1B3E7CD6" w14:textId="77777777" w:rsidR="00031732" w:rsidRPr="00031732" w:rsidRDefault="00031732">
            <w:pPr>
              <w:pStyle w:val="NormalWeb"/>
              <w:spacing w:before="0" w:beforeAutospacing="0" w:after="0" w:afterAutospacing="0"/>
            </w:pPr>
            <w:r w:rsidRPr="00031732">
              <w:rPr>
                <w:color w:val="000000"/>
              </w:rPr>
              <w:t>439</w:t>
            </w:r>
          </w:p>
        </w:tc>
      </w:tr>
      <w:tr w:rsidR="00031732" w:rsidRPr="00031732" w14:paraId="67BDDA20" w14:textId="77777777" w:rsidTr="00031732">
        <w:trPr>
          <w:trHeight w:val="165"/>
        </w:trPr>
        <w:tc>
          <w:tcPr>
            <w:tcW w:w="1000" w:type="dxa"/>
            <w:hideMark/>
          </w:tcPr>
          <w:p w14:paraId="2B3D4B7B" w14:textId="77777777" w:rsidR="00031732" w:rsidRPr="00031732" w:rsidRDefault="00031732">
            <w:pPr>
              <w:pStyle w:val="NormalWeb"/>
              <w:spacing w:before="0" w:beforeAutospacing="0" w:after="0" w:afterAutospacing="0"/>
            </w:pPr>
            <w:r w:rsidRPr="00031732">
              <w:rPr>
                <w:b/>
                <w:bCs/>
                <w:color w:val="000000"/>
              </w:rPr>
              <w:t>WV</w:t>
            </w:r>
          </w:p>
        </w:tc>
        <w:tc>
          <w:tcPr>
            <w:tcW w:w="1459" w:type="dxa"/>
            <w:hideMark/>
          </w:tcPr>
          <w:p w14:paraId="698571F1" w14:textId="77777777" w:rsidR="00031732" w:rsidRPr="00031732" w:rsidRDefault="00031732">
            <w:pPr>
              <w:pStyle w:val="NormalWeb"/>
              <w:spacing w:before="0" w:beforeAutospacing="0" w:after="0" w:afterAutospacing="0"/>
            </w:pPr>
            <w:r w:rsidRPr="00031732">
              <w:rPr>
                <w:color w:val="000000"/>
              </w:rPr>
              <w:t>12</w:t>
            </w:r>
          </w:p>
        </w:tc>
        <w:tc>
          <w:tcPr>
            <w:tcW w:w="910" w:type="dxa"/>
            <w:hideMark/>
          </w:tcPr>
          <w:p w14:paraId="3F711699" w14:textId="77777777" w:rsidR="00031732" w:rsidRPr="00031732" w:rsidRDefault="00031732">
            <w:pPr>
              <w:pStyle w:val="NormalWeb"/>
              <w:spacing w:before="0" w:beforeAutospacing="0" w:after="0" w:afterAutospacing="0"/>
            </w:pPr>
            <w:r w:rsidRPr="00031732">
              <w:rPr>
                <w:color w:val="000000"/>
              </w:rPr>
              <w:t>10</w:t>
            </w:r>
          </w:p>
        </w:tc>
        <w:tc>
          <w:tcPr>
            <w:tcW w:w="922" w:type="dxa"/>
            <w:hideMark/>
          </w:tcPr>
          <w:p w14:paraId="707CC292" w14:textId="77777777" w:rsidR="00031732" w:rsidRPr="00031732" w:rsidRDefault="00031732">
            <w:pPr>
              <w:pStyle w:val="NormalWeb"/>
              <w:spacing w:before="0" w:beforeAutospacing="0" w:after="0" w:afterAutospacing="0"/>
            </w:pPr>
            <w:r w:rsidRPr="00031732">
              <w:rPr>
                <w:color w:val="000000"/>
              </w:rPr>
              <w:t>30</w:t>
            </w:r>
          </w:p>
        </w:tc>
        <w:tc>
          <w:tcPr>
            <w:tcW w:w="1225" w:type="dxa"/>
            <w:hideMark/>
          </w:tcPr>
          <w:p w14:paraId="7D4156D1" w14:textId="77777777" w:rsidR="00031732" w:rsidRPr="00031732" w:rsidRDefault="00031732">
            <w:pPr>
              <w:pStyle w:val="NormalWeb"/>
              <w:spacing w:before="0" w:beforeAutospacing="0" w:after="0" w:afterAutospacing="0"/>
            </w:pPr>
            <w:r w:rsidRPr="00031732">
              <w:rPr>
                <w:color w:val="000000"/>
              </w:rPr>
              <w:t>12</w:t>
            </w:r>
          </w:p>
        </w:tc>
        <w:tc>
          <w:tcPr>
            <w:tcW w:w="805" w:type="dxa"/>
            <w:hideMark/>
          </w:tcPr>
          <w:p w14:paraId="4EAC92D3" w14:textId="77777777" w:rsidR="00031732" w:rsidRPr="00031732" w:rsidRDefault="00031732">
            <w:pPr>
              <w:pStyle w:val="NormalWeb"/>
              <w:spacing w:before="0" w:beforeAutospacing="0" w:after="0" w:afterAutospacing="0"/>
            </w:pPr>
            <w:r w:rsidRPr="00031732">
              <w:rPr>
                <w:color w:val="000000"/>
              </w:rPr>
              <w:t>10</w:t>
            </w:r>
          </w:p>
        </w:tc>
        <w:tc>
          <w:tcPr>
            <w:tcW w:w="1067" w:type="dxa"/>
            <w:hideMark/>
          </w:tcPr>
          <w:p w14:paraId="4D898F14" w14:textId="77777777" w:rsidR="00031732" w:rsidRPr="00031732" w:rsidRDefault="00031732">
            <w:pPr>
              <w:pStyle w:val="NormalWeb"/>
              <w:spacing w:before="0" w:beforeAutospacing="0" w:after="0" w:afterAutospacing="0"/>
            </w:pPr>
            <w:r w:rsidRPr="00031732">
              <w:rPr>
                <w:color w:val="000000"/>
              </w:rPr>
              <w:t>25</w:t>
            </w:r>
          </w:p>
        </w:tc>
        <w:tc>
          <w:tcPr>
            <w:tcW w:w="922" w:type="dxa"/>
            <w:hideMark/>
          </w:tcPr>
          <w:p w14:paraId="3142D7B8" w14:textId="77777777" w:rsidR="00031732" w:rsidRPr="00031732" w:rsidRDefault="00031732">
            <w:pPr>
              <w:pStyle w:val="NormalWeb"/>
              <w:spacing w:before="0" w:beforeAutospacing="0" w:after="0" w:afterAutospacing="0"/>
            </w:pPr>
            <w:r w:rsidRPr="00031732">
              <w:rPr>
                <w:color w:val="000000"/>
              </w:rPr>
              <w:t>20</w:t>
            </w:r>
          </w:p>
        </w:tc>
        <w:tc>
          <w:tcPr>
            <w:tcW w:w="1040" w:type="dxa"/>
            <w:hideMark/>
          </w:tcPr>
          <w:p w14:paraId="6C5A856F" w14:textId="77777777" w:rsidR="00031732" w:rsidRPr="00031732" w:rsidRDefault="00031732">
            <w:pPr>
              <w:pStyle w:val="NormalWeb"/>
              <w:spacing w:before="0" w:beforeAutospacing="0" w:after="0" w:afterAutospacing="0"/>
            </w:pPr>
            <w:r w:rsidRPr="00031732">
              <w:rPr>
                <w:color w:val="000000"/>
              </w:rPr>
              <w:t>119</w:t>
            </w:r>
          </w:p>
        </w:tc>
      </w:tr>
      <w:tr w:rsidR="00031732" w:rsidRPr="00031732" w14:paraId="67DE7520" w14:textId="77777777" w:rsidTr="00031732">
        <w:trPr>
          <w:trHeight w:val="165"/>
        </w:trPr>
        <w:tc>
          <w:tcPr>
            <w:tcW w:w="1000" w:type="dxa"/>
            <w:hideMark/>
          </w:tcPr>
          <w:p w14:paraId="7965DF8E" w14:textId="77777777" w:rsidR="00031732" w:rsidRPr="00031732" w:rsidRDefault="00031732">
            <w:pPr>
              <w:pStyle w:val="NormalWeb"/>
              <w:spacing w:before="0" w:beforeAutospacing="0" w:after="0" w:afterAutospacing="0"/>
            </w:pPr>
            <w:r w:rsidRPr="00031732">
              <w:rPr>
                <w:b/>
                <w:bCs/>
                <w:color w:val="000000"/>
              </w:rPr>
              <w:t>WI</w:t>
            </w:r>
          </w:p>
        </w:tc>
        <w:tc>
          <w:tcPr>
            <w:tcW w:w="1459" w:type="dxa"/>
            <w:hideMark/>
          </w:tcPr>
          <w:p w14:paraId="543E33EF" w14:textId="77777777" w:rsidR="00031732" w:rsidRPr="00031732" w:rsidRDefault="00031732">
            <w:pPr>
              <w:pStyle w:val="NormalWeb"/>
              <w:spacing w:before="0" w:beforeAutospacing="0" w:after="0" w:afterAutospacing="0"/>
            </w:pPr>
            <w:r w:rsidRPr="00031732">
              <w:rPr>
                <w:color w:val="000000"/>
              </w:rPr>
              <w:t>42</w:t>
            </w:r>
          </w:p>
        </w:tc>
        <w:tc>
          <w:tcPr>
            <w:tcW w:w="910" w:type="dxa"/>
            <w:hideMark/>
          </w:tcPr>
          <w:p w14:paraId="715B407F" w14:textId="77777777" w:rsidR="00031732" w:rsidRPr="00031732" w:rsidRDefault="00031732">
            <w:pPr>
              <w:pStyle w:val="NormalWeb"/>
              <w:spacing w:before="0" w:beforeAutospacing="0" w:after="0" w:afterAutospacing="0"/>
            </w:pPr>
            <w:r w:rsidRPr="00031732">
              <w:rPr>
                <w:color w:val="000000"/>
              </w:rPr>
              <w:t>38</w:t>
            </w:r>
          </w:p>
        </w:tc>
        <w:tc>
          <w:tcPr>
            <w:tcW w:w="922" w:type="dxa"/>
            <w:hideMark/>
          </w:tcPr>
          <w:p w14:paraId="54C63ED2" w14:textId="77777777" w:rsidR="00031732" w:rsidRPr="00031732" w:rsidRDefault="00031732">
            <w:pPr>
              <w:pStyle w:val="NormalWeb"/>
              <w:spacing w:before="0" w:beforeAutospacing="0" w:after="0" w:afterAutospacing="0"/>
            </w:pPr>
            <w:r w:rsidRPr="00031732">
              <w:rPr>
                <w:color w:val="000000"/>
              </w:rPr>
              <w:t>102</w:t>
            </w:r>
          </w:p>
        </w:tc>
        <w:tc>
          <w:tcPr>
            <w:tcW w:w="1225" w:type="dxa"/>
            <w:hideMark/>
          </w:tcPr>
          <w:p w14:paraId="5464F3B3" w14:textId="77777777" w:rsidR="00031732" w:rsidRPr="00031732" w:rsidRDefault="00031732">
            <w:pPr>
              <w:pStyle w:val="NormalWeb"/>
              <w:spacing w:before="0" w:beforeAutospacing="0" w:after="0" w:afterAutospacing="0"/>
            </w:pPr>
            <w:r w:rsidRPr="00031732">
              <w:rPr>
                <w:color w:val="000000"/>
              </w:rPr>
              <w:t>28</w:t>
            </w:r>
          </w:p>
        </w:tc>
        <w:tc>
          <w:tcPr>
            <w:tcW w:w="805" w:type="dxa"/>
            <w:hideMark/>
          </w:tcPr>
          <w:p w14:paraId="3FE60C12" w14:textId="77777777" w:rsidR="00031732" w:rsidRPr="00031732" w:rsidRDefault="00031732">
            <w:pPr>
              <w:pStyle w:val="NormalWeb"/>
              <w:spacing w:before="0" w:beforeAutospacing="0" w:after="0" w:afterAutospacing="0"/>
            </w:pPr>
            <w:r w:rsidRPr="00031732">
              <w:rPr>
                <w:color w:val="000000"/>
              </w:rPr>
              <w:t>24</w:t>
            </w:r>
          </w:p>
        </w:tc>
        <w:tc>
          <w:tcPr>
            <w:tcW w:w="1067" w:type="dxa"/>
            <w:hideMark/>
          </w:tcPr>
          <w:p w14:paraId="7769D38C" w14:textId="77777777" w:rsidR="00031732" w:rsidRPr="00031732" w:rsidRDefault="00031732">
            <w:pPr>
              <w:pStyle w:val="NormalWeb"/>
              <w:spacing w:before="0" w:beforeAutospacing="0" w:after="0" w:afterAutospacing="0"/>
            </w:pPr>
            <w:r w:rsidRPr="00031732">
              <w:rPr>
                <w:color w:val="000000"/>
              </w:rPr>
              <w:t>65</w:t>
            </w:r>
          </w:p>
        </w:tc>
        <w:tc>
          <w:tcPr>
            <w:tcW w:w="922" w:type="dxa"/>
            <w:hideMark/>
          </w:tcPr>
          <w:p w14:paraId="31E586DD" w14:textId="77777777" w:rsidR="00031732" w:rsidRPr="00031732" w:rsidRDefault="00031732">
            <w:pPr>
              <w:pStyle w:val="NormalWeb"/>
              <w:spacing w:before="0" w:beforeAutospacing="0" w:after="0" w:afterAutospacing="0"/>
            </w:pPr>
            <w:r w:rsidRPr="00031732">
              <w:rPr>
                <w:color w:val="000000"/>
              </w:rPr>
              <w:t>55</w:t>
            </w:r>
          </w:p>
        </w:tc>
        <w:tc>
          <w:tcPr>
            <w:tcW w:w="1040" w:type="dxa"/>
            <w:hideMark/>
          </w:tcPr>
          <w:p w14:paraId="4D73A06E" w14:textId="77777777" w:rsidR="00031732" w:rsidRPr="00031732" w:rsidRDefault="00031732">
            <w:pPr>
              <w:pStyle w:val="NormalWeb"/>
              <w:spacing w:before="0" w:beforeAutospacing="0" w:after="0" w:afterAutospacing="0"/>
            </w:pPr>
            <w:r w:rsidRPr="00031732">
              <w:rPr>
                <w:color w:val="000000"/>
              </w:rPr>
              <w:t>354</w:t>
            </w:r>
          </w:p>
        </w:tc>
      </w:tr>
      <w:tr w:rsidR="00031732" w:rsidRPr="00031732" w14:paraId="3C9D11DD" w14:textId="77777777" w:rsidTr="00031732">
        <w:trPr>
          <w:trHeight w:val="165"/>
        </w:trPr>
        <w:tc>
          <w:tcPr>
            <w:tcW w:w="1000" w:type="dxa"/>
            <w:hideMark/>
          </w:tcPr>
          <w:p w14:paraId="5C402C4F" w14:textId="77777777" w:rsidR="00031732" w:rsidRPr="00031732" w:rsidRDefault="00031732">
            <w:pPr>
              <w:pStyle w:val="NormalWeb"/>
              <w:spacing w:before="0" w:beforeAutospacing="0" w:after="0" w:afterAutospacing="0"/>
            </w:pPr>
            <w:r w:rsidRPr="00031732">
              <w:rPr>
                <w:b/>
                <w:bCs/>
                <w:color w:val="000000"/>
              </w:rPr>
              <w:t>WY</w:t>
            </w:r>
          </w:p>
        </w:tc>
        <w:tc>
          <w:tcPr>
            <w:tcW w:w="1459" w:type="dxa"/>
            <w:hideMark/>
          </w:tcPr>
          <w:p w14:paraId="24F0AAD1" w14:textId="77777777" w:rsidR="00031732" w:rsidRPr="00031732" w:rsidRDefault="00031732">
            <w:pPr>
              <w:pStyle w:val="NormalWeb"/>
              <w:spacing w:before="0" w:beforeAutospacing="0" w:after="0" w:afterAutospacing="0"/>
            </w:pPr>
            <w:r w:rsidRPr="00031732">
              <w:rPr>
                <w:color w:val="000000"/>
              </w:rPr>
              <w:t>1</w:t>
            </w:r>
          </w:p>
        </w:tc>
        <w:tc>
          <w:tcPr>
            <w:tcW w:w="910" w:type="dxa"/>
            <w:hideMark/>
          </w:tcPr>
          <w:p w14:paraId="3FD5DEC8" w14:textId="77777777" w:rsidR="00031732" w:rsidRPr="00031732" w:rsidRDefault="00031732">
            <w:pPr>
              <w:pStyle w:val="NormalWeb"/>
              <w:spacing w:before="0" w:beforeAutospacing="0" w:after="0" w:afterAutospacing="0"/>
            </w:pPr>
            <w:r w:rsidRPr="00031732">
              <w:rPr>
                <w:color w:val="000000"/>
              </w:rPr>
              <w:t>1</w:t>
            </w:r>
          </w:p>
        </w:tc>
        <w:tc>
          <w:tcPr>
            <w:tcW w:w="922" w:type="dxa"/>
            <w:hideMark/>
          </w:tcPr>
          <w:p w14:paraId="0AD063BE" w14:textId="77777777" w:rsidR="00031732" w:rsidRPr="00031732" w:rsidRDefault="00031732">
            <w:pPr>
              <w:pStyle w:val="NormalWeb"/>
              <w:spacing w:before="0" w:beforeAutospacing="0" w:after="0" w:afterAutospacing="0"/>
            </w:pPr>
            <w:r w:rsidRPr="00031732">
              <w:rPr>
                <w:color w:val="000000"/>
              </w:rPr>
              <w:t>2</w:t>
            </w:r>
          </w:p>
        </w:tc>
        <w:tc>
          <w:tcPr>
            <w:tcW w:w="1225" w:type="dxa"/>
            <w:hideMark/>
          </w:tcPr>
          <w:p w14:paraId="778F35A1" w14:textId="77777777" w:rsidR="00031732" w:rsidRPr="00031732" w:rsidRDefault="00031732">
            <w:pPr>
              <w:pStyle w:val="NormalWeb"/>
              <w:spacing w:before="0" w:beforeAutospacing="0" w:after="0" w:afterAutospacing="0"/>
            </w:pPr>
            <w:r w:rsidRPr="00031732">
              <w:rPr>
                <w:color w:val="000000"/>
              </w:rPr>
              <w:t>5</w:t>
            </w:r>
          </w:p>
        </w:tc>
        <w:tc>
          <w:tcPr>
            <w:tcW w:w="805" w:type="dxa"/>
            <w:hideMark/>
          </w:tcPr>
          <w:p w14:paraId="4C0957E0" w14:textId="77777777" w:rsidR="00031732" w:rsidRPr="00031732" w:rsidRDefault="00031732">
            <w:pPr>
              <w:pStyle w:val="NormalWeb"/>
              <w:spacing w:before="0" w:beforeAutospacing="0" w:after="0" w:afterAutospacing="0"/>
            </w:pPr>
            <w:r w:rsidRPr="00031732">
              <w:rPr>
                <w:color w:val="000000"/>
              </w:rPr>
              <w:t>3</w:t>
            </w:r>
          </w:p>
        </w:tc>
        <w:tc>
          <w:tcPr>
            <w:tcW w:w="1067" w:type="dxa"/>
            <w:hideMark/>
          </w:tcPr>
          <w:p w14:paraId="1D7D05EB" w14:textId="77777777" w:rsidR="00031732" w:rsidRPr="00031732" w:rsidRDefault="00031732">
            <w:pPr>
              <w:pStyle w:val="NormalWeb"/>
              <w:spacing w:before="0" w:beforeAutospacing="0" w:after="0" w:afterAutospacing="0"/>
            </w:pPr>
            <w:r w:rsidRPr="00031732">
              <w:rPr>
                <w:color w:val="000000"/>
              </w:rPr>
              <w:t>6</w:t>
            </w:r>
          </w:p>
        </w:tc>
        <w:tc>
          <w:tcPr>
            <w:tcW w:w="922" w:type="dxa"/>
            <w:hideMark/>
          </w:tcPr>
          <w:p w14:paraId="6058BE2B" w14:textId="77777777" w:rsidR="00031732" w:rsidRPr="00031732" w:rsidRDefault="00031732">
            <w:pPr>
              <w:pStyle w:val="NormalWeb"/>
              <w:spacing w:before="0" w:beforeAutospacing="0" w:after="0" w:afterAutospacing="0"/>
            </w:pPr>
            <w:r w:rsidRPr="00031732">
              <w:rPr>
                <w:color w:val="000000"/>
              </w:rPr>
              <w:t>4</w:t>
            </w:r>
          </w:p>
        </w:tc>
        <w:tc>
          <w:tcPr>
            <w:tcW w:w="1040" w:type="dxa"/>
            <w:hideMark/>
          </w:tcPr>
          <w:p w14:paraId="4784617F" w14:textId="77777777" w:rsidR="00031732" w:rsidRPr="00031732" w:rsidRDefault="00031732">
            <w:pPr>
              <w:pStyle w:val="NormalWeb"/>
              <w:spacing w:before="0" w:beforeAutospacing="0" w:after="0" w:afterAutospacing="0"/>
            </w:pPr>
            <w:commentRangeStart w:id="32"/>
            <w:r w:rsidRPr="00031732">
              <w:rPr>
                <w:color w:val="000000"/>
              </w:rPr>
              <w:t>22</w:t>
            </w:r>
            <w:commentRangeEnd w:id="32"/>
            <w:r w:rsidR="003611A3">
              <w:rPr>
                <w:rStyle w:val="CommentReference"/>
              </w:rPr>
              <w:commentReference w:id="32"/>
            </w:r>
          </w:p>
        </w:tc>
      </w:tr>
    </w:tbl>
    <w:p w14:paraId="24D9530D" w14:textId="79CE4F05" w:rsidR="008B5BC0" w:rsidRPr="00594BA2" w:rsidDel="009F6F34" w:rsidRDefault="008B5BC0" w:rsidP="50D869DC">
      <w:pPr>
        <w:pStyle w:val="NormalWeb"/>
        <w:ind w:firstLine="720"/>
        <w:jc w:val="both"/>
        <w:rPr>
          <w:color w:val="000000" w:themeColor="text1"/>
        </w:rPr>
      </w:pPr>
      <w:r w:rsidRPr="50D869DC">
        <w:rPr>
          <w:color w:val="000000" w:themeColor="text1"/>
        </w:rPr>
        <w:t xml:space="preserve">To further illustrate geographic diversity, Figure </w:t>
      </w:r>
      <w:r w:rsidR="000F1627" w:rsidRPr="50D869DC">
        <w:rPr>
          <w:color w:val="000000" w:themeColor="text1"/>
        </w:rPr>
        <w:t>3</w:t>
      </w:r>
      <w:r w:rsidRPr="50D869DC">
        <w:rPr>
          <w:color w:val="000000" w:themeColor="text1"/>
        </w:rPr>
        <w:t xml:space="preserve"> displays a U.S. map where states are color-coded by the number of collected images. This visual confirms that data were sampled from all 50 states, encompassing dense urban centers, sprawling suburbs, industrial hubs, and more remote rural areas. </w:t>
      </w:r>
    </w:p>
    <w:p w14:paraId="00E9F8E4" w14:textId="2DECB538" w:rsidR="00FD115F" w:rsidRPr="00594BA2" w:rsidRDefault="00FD115F" w:rsidP="00980D11">
      <w:pPr>
        <w:pStyle w:val="NormalWeb"/>
        <w:ind w:firstLine="720"/>
        <w:jc w:val="both"/>
        <w:rPr>
          <w:color w:val="000000"/>
        </w:rPr>
      </w:pPr>
    </w:p>
    <w:p w14:paraId="056F9FD7" w14:textId="5A8BD5C9" w:rsidR="00FD115F" w:rsidRPr="00594BA2" w:rsidRDefault="008C27A2" w:rsidP="00D45AD8">
      <w:pPr>
        <w:pStyle w:val="NormalWeb"/>
        <w:jc w:val="both"/>
        <w:rPr>
          <w:color w:val="000000"/>
        </w:rPr>
      </w:pPr>
      <w:r>
        <w:rPr>
          <w:noProof/>
          <w:sz w:val="16"/>
          <w:szCs w:val="16"/>
          <w14:ligatures w14:val="standardContextual"/>
        </w:rPr>
        <w:drawing>
          <wp:inline distT="0" distB="0" distL="0" distR="0" wp14:anchorId="419574D5" wp14:editId="720BE60A">
            <wp:extent cx="5943600" cy="4175125"/>
            <wp:effectExtent l="0" t="0" r="0" b="3175"/>
            <wp:docPr id="2144543569"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43569" name="Picture 1" descr="A map of the united stat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4175125"/>
                    </a:xfrm>
                    <a:prstGeom prst="rect">
                      <a:avLst/>
                    </a:prstGeom>
                  </pic:spPr>
                </pic:pic>
              </a:graphicData>
            </a:graphic>
          </wp:inline>
        </w:drawing>
      </w:r>
      <w:commentRangeStart w:id="33"/>
      <w:commentRangeStart w:id="34"/>
      <w:commentRangeEnd w:id="33"/>
      <w:r w:rsidR="00FD115F">
        <w:rPr>
          <w:rStyle w:val="CommentReference"/>
        </w:rPr>
        <w:commentReference w:id="33"/>
      </w:r>
      <w:commentRangeEnd w:id="34"/>
      <w:r w:rsidR="00371A31">
        <w:rPr>
          <w:rStyle w:val="CommentReference"/>
        </w:rPr>
        <w:commentReference w:id="34"/>
      </w:r>
    </w:p>
    <w:p w14:paraId="36257489" w14:textId="049C772F" w:rsidR="4DD7F58A" w:rsidRDefault="008B5BC0" w:rsidP="68F09FA5">
      <w:pPr>
        <w:pStyle w:val="NormalWeb"/>
        <w:rPr>
          <w:color w:val="000000" w:themeColor="text1"/>
        </w:rPr>
      </w:pPr>
      <w:r w:rsidRPr="68F09FA5">
        <w:rPr>
          <w:rStyle w:val="Strong"/>
          <w:color w:val="000000" w:themeColor="text1"/>
        </w:rPr>
        <w:lastRenderedPageBreak/>
        <w:t xml:space="preserve">Figure </w:t>
      </w:r>
      <w:r w:rsidR="00981B35" w:rsidRPr="68F09FA5">
        <w:rPr>
          <w:rStyle w:val="Strong"/>
          <w:color w:val="000000" w:themeColor="text1"/>
        </w:rPr>
        <w:t>3</w:t>
      </w:r>
      <w:r w:rsidRPr="68F09FA5">
        <w:rPr>
          <w:rStyle w:val="Strong"/>
          <w:color w:val="000000" w:themeColor="text1"/>
        </w:rPr>
        <w:t xml:space="preserve">: Geographic </w:t>
      </w:r>
      <w:r w:rsidR="099502DB" w:rsidRPr="68F09FA5">
        <w:rPr>
          <w:rStyle w:val="Strong"/>
          <w:color w:val="000000" w:themeColor="text1"/>
        </w:rPr>
        <w:t>d</w:t>
      </w:r>
      <w:r w:rsidRPr="68F09FA5">
        <w:rPr>
          <w:rStyle w:val="Strong"/>
          <w:color w:val="000000" w:themeColor="text1"/>
        </w:rPr>
        <w:t xml:space="preserve">istribution of </w:t>
      </w:r>
      <w:r w:rsidR="595A058E" w:rsidRPr="68F09FA5">
        <w:rPr>
          <w:rStyle w:val="Strong"/>
          <w:color w:val="000000" w:themeColor="text1"/>
        </w:rPr>
        <w:t>building i</w:t>
      </w:r>
      <w:r w:rsidRPr="68F09FA5">
        <w:rPr>
          <w:rStyle w:val="Strong"/>
          <w:color w:val="000000" w:themeColor="text1"/>
        </w:rPr>
        <w:t xml:space="preserve">mages </w:t>
      </w:r>
      <w:r w:rsidR="4CAEB0F8" w:rsidRPr="68F09FA5">
        <w:rPr>
          <w:rStyle w:val="Strong"/>
          <w:color w:val="000000" w:themeColor="text1"/>
        </w:rPr>
        <w:t xml:space="preserve">collected </w:t>
      </w:r>
      <w:r w:rsidR="4CC88AA1" w:rsidRPr="68F09FA5">
        <w:rPr>
          <w:rStyle w:val="Strong"/>
          <w:color w:val="000000" w:themeColor="text1"/>
        </w:rPr>
        <w:t>across United States</w:t>
      </w:r>
      <w:r w:rsidR="4DD7F58A">
        <w:br/>
      </w:r>
      <w:r w:rsidRPr="68F09FA5">
        <w:rPr>
          <w:rStyle w:val="Emphasis"/>
          <w:color w:val="000000" w:themeColor="text1"/>
        </w:rPr>
        <w:t>(A U.S. map visualization indicating the number of images collected per state, demonstrating broad geographic coverage across rural, suburban, and urban settings.)</w:t>
      </w:r>
    </w:p>
    <w:p w14:paraId="12762976" w14:textId="1C173DE7" w:rsidR="4DD7F58A" w:rsidRDefault="32CD0D6B" w:rsidP="4DD7F58A">
      <w:pPr>
        <w:pStyle w:val="NormalWeb"/>
        <w:jc w:val="both"/>
        <w:rPr>
          <w:b/>
          <w:bCs/>
          <w:color w:val="000000" w:themeColor="text1"/>
        </w:rPr>
      </w:pPr>
      <w:r w:rsidRPr="68F09FA5">
        <w:rPr>
          <w:b/>
          <w:bCs/>
          <w:color w:val="000000" w:themeColor="text1"/>
        </w:rPr>
        <w:t>3.</w:t>
      </w:r>
      <w:r w:rsidR="60974549" w:rsidRPr="68F09FA5">
        <w:rPr>
          <w:b/>
          <w:bCs/>
          <w:color w:val="000000" w:themeColor="text1"/>
        </w:rPr>
        <w:t>1.</w:t>
      </w:r>
      <w:r w:rsidRPr="68F09FA5">
        <w:rPr>
          <w:b/>
          <w:bCs/>
          <w:color w:val="000000" w:themeColor="text1"/>
        </w:rPr>
        <w:t>2 Annotation</w:t>
      </w:r>
    </w:p>
    <w:p w14:paraId="0036D59F" w14:textId="7CB6B200" w:rsidR="4E67F54C" w:rsidRDefault="4E67F54C" w:rsidP="68F09FA5">
      <w:pPr>
        <w:pStyle w:val="NormalWeb"/>
        <w:ind w:firstLine="720"/>
        <w:jc w:val="both"/>
      </w:pPr>
      <w:r>
        <w:t>The annotation process involved systematic labeling and verification to ensure high-quality and precise training data for building classification. Given the complexity of building structures, particularly in urban environments where different building types are often adjacent, careful delineation was essential.</w:t>
      </w:r>
    </w:p>
    <w:p w14:paraId="7C6588FA" w14:textId="1781B706" w:rsidR="4E67F54C" w:rsidRDefault="4E67F54C" w:rsidP="68F09FA5">
      <w:pPr>
        <w:spacing w:before="240" w:after="240"/>
        <w:ind w:firstLine="360"/>
      </w:pPr>
      <w:r>
        <w:t xml:space="preserve">Initially, a researcher from our team manually annotated each image using </w:t>
      </w:r>
      <w:r w:rsidRPr="68F09FA5">
        <w:rPr>
          <w:b/>
          <w:bCs/>
        </w:rPr>
        <w:t>Label Studio</w:t>
      </w:r>
      <w:r>
        <w:t xml:space="preserve"> (“Open Source Data Labeling,” n.d.), ensuring accurate segmentation of buildings. Each building was carefully outlined to maintain precision in shape, size, and spatial characteristics. To facilitate classification, buildings were labeled into one of seven predefined categories:</w:t>
      </w:r>
    </w:p>
    <w:p w14:paraId="51377E34" w14:textId="5487A8FD" w:rsidR="4E67F54C" w:rsidRDefault="4E67F54C" w:rsidP="4DD7F58A">
      <w:pPr>
        <w:pStyle w:val="ListParagraph"/>
        <w:numPr>
          <w:ilvl w:val="0"/>
          <w:numId w:val="61"/>
        </w:numPr>
      </w:pPr>
      <w:commentRangeStart w:id="35"/>
      <w:r w:rsidRPr="4DD7F58A">
        <w:rPr>
          <w:b/>
          <w:bCs/>
        </w:rPr>
        <w:t>Single Residential</w:t>
      </w:r>
      <w:r w:rsidRPr="4DD7F58A">
        <w:t xml:space="preserve"> </w:t>
      </w:r>
      <w:commentRangeEnd w:id="35"/>
      <w:r w:rsidR="0060574F">
        <w:rPr>
          <w:rStyle w:val="CommentReference"/>
        </w:rPr>
        <w:commentReference w:id="35"/>
      </w:r>
      <w:r w:rsidRPr="4DD7F58A">
        <w:t>– Individual houses or standalone residential structures.</w:t>
      </w:r>
    </w:p>
    <w:p w14:paraId="123263CF" w14:textId="14041385" w:rsidR="4E67F54C" w:rsidRDefault="4E67F54C" w:rsidP="4DD7F58A">
      <w:pPr>
        <w:pStyle w:val="ListParagraph"/>
        <w:numPr>
          <w:ilvl w:val="0"/>
          <w:numId w:val="61"/>
        </w:numPr>
      </w:pPr>
      <w:r w:rsidRPr="4DD7F58A">
        <w:rPr>
          <w:b/>
          <w:bCs/>
        </w:rPr>
        <w:t>Multi-Residential</w:t>
      </w:r>
      <w:r w:rsidRPr="4DD7F58A">
        <w:t xml:space="preserve"> – Apartment complexes, townhouses, and other clustered residential units.</w:t>
      </w:r>
    </w:p>
    <w:p w14:paraId="11432432" w14:textId="3DF7779F" w:rsidR="4E67F54C" w:rsidRDefault="4E67F54C" w:rsidP="4DD7F58A">
      <w:pPr>
        <w:pStyle w:val="ListParagraph"/>
        <w:numPr>
          <w:ilvl w:val="0"/>
          <w:numId w:val="61"/>
        </w:numPr>
      </w:pPr>
      <w:r w:rsidRPr="4DD7F58A">
        <w:rPr>
          <w:b/>
          <w:bCs/>
        </w:rPr>
        <w:t>Hospital</w:t>
      </w:r>
      <w:r w:rsidRPr="4DD7F58A">
        <w:t xml:space="preserve"> – Large medical facilities, including clinics and specialized healthcare buildings.</w:t>
      </w:r>
    </w:p>
    <w:p w14:paraId="22B70CA2" w14:textId="153C4151" w:rsidR="4E67F54C" w:rsidRDefault="4E67F54C" w:rsidP="4DD7F58A">
      <w:pPr>
        <w:pStyle w:val="ListParagraph"/>
        <w:numPr>
          <w:ilvl w:val="0"/>
          <w:numId w:val="61"/>
        </w:numPr>
      </w:pPr>
      <w:r w:rsidRPr="4DD7F58A">
        <w:rPr>
          <w:b/>
          <w:bCs/>
        </w:rPr>
        <w:t>School</w:t>
      </w:r>
      <w:r w:rsidRPr="4DD7F58A">
        <w:t xml:space="preserve"> – Educational institutions such as primary schools, high schools, and universities.</w:t>
      </w:r>
    </w:p>
    <w:p w14:paraId="25D72582" w14:textId="7C2C0458" w:rsidR="4E67F54C" w:rsidRDefault="4E67F54C" w:rsidP="4DD7F58A">
      <w:pPr>
        <w:pStyle w:val="ListParagraph"/>
        <w:numPr>
          <w:ilvl w:val="0"/>
          <w:numId w:val="61"/>
        </w:numPr>
      </w:pPr>
      <w:r w:rsidRPr="4DD7F58A">
        <w:rPr>
          <w:b/>
          <w:bCs/>
        </w:rPr>
        <w:t>Commercial</w:t>
      </w:r>
      <w:r w:rsidRPr="4DD7F58A">
        <w:t xml:space="preserve"> – Office buildings, shopping centers, and other business-related structures.</w:t>
      </w:r>
    </w:p>
    <w:p w14:paraId="42A98ABF" w14:textId="5E507CF6" w:rsidR="4E67F54C" w:rsidRDefault="4E67F54C" w:rsidP="4DD7F58A">
      <w:pPr>
        <w:pStyle w:val="ListParagraph"/>
        <w:numPr>
          <w:ilvl w:val="0"/>
          <w:numId w:val="61"/>
        </w:numPr>
      </w:pPr>
      <w:r w:rsidRPr="4DD7F58A">
        <w:rPr>
          <w:b/>
          <w:bCs/>
        </w:rPr>
        <w:t>Industrial</w:t>
      </w:r>
      <w:r w:rsidRPr="4DD7F58A">
        <w:t xml:space="preserve"> – Factories, warehouses, and large-scale manufacturing facilities.</w:t>
      </w:r>
    </w:p>
    <w:p w14:paraId="50B6A741" w14:textId="7D433068" w:rsidR="4E67F54C" w:rsidRDefault="4E67F54C" w:rsidP="4DD7F58A">
      <w:pPr>
        <w:pStyle w:val="ListParagraph"/>
        <w:numPr>
          <w:ilvl w:val="0"/>
          <w:numId w:val="61"/>
        </w:numPr>
      </w:pPr>
      <w:r w:rsidRPr="4DD7F58A">
        <w:rPr>
          <w:b/>
          <w:bCs/>
        </w:rPr>
        <w:t>High-Rise Buildings</w:t>
      </w:r>
      <w:r w:rsidRPr="4DD7F58A">
        <w:t xml:space="preserve"> – Skyscrapers and other multi-story structures typically exceeding ten floors.</w:t>
      </w:r>
    </w:p>
    <w:p w14:paraId="1AB05B3E" w14:textId="262C3C77" w:rsidR="4E67F54C" w:rsidRDefault="4E67F54C" w:rsidP="68F09FA5">
      <w:pPr>
        <w:spacing w:before="240" w:after="240"/>
        <w:ind w:firstLine="360"/>
      </w:pPr>
      <w:r>
        <w:t xml:space="preserve">Given the architectural similarities between some categories, such as commercial and industrial buildings or hospitals and schools, annotations required detailed inspection to ensure correct </w:t>
      </w:r>
      <w:commentRangeStart w:id="36"/>
      <w:r>
        <w:t>classification.</w:t>
      </w:r>
    </w:p>
    <w:p w14:paraId="51C3F3B5" w14:textId="24C1DC04" w:rsidR="4DD7F58A" w:rsidRDefault="4E67F54C" w:rsidP="68F09FA5">
      <w:pPr>
        <w:ind w:firstLine="360"/>
        <w:jc w:val="both"/>
      </w:pPr>
      <w:r>
        <w:t>After th</w:t>
      </w:r>
      <w:commentRangeEnd w:id="36"/>
      <w:r w:rsidR="004B0EC9">
        <w:rPr>
          <w:rStyle w:val="CommentReference"/>
        </w:rPr>
        <w:commentReference w:id="36"/>
      </w:r>
      <w:r>
        <w:t>e initial annotation, another team member conducted an independent review to verify the accuracy of labels and segmentation boundaries. This step involved cross-checking annotations for inconsistencies, omissions, or misclassifications. Any annotations that did not meet the required standards, ensuring complete coverage, correct classification, and no overlapping or missing structures, were flagged for correction. If an image contained significant errors, it was fully reannotated to maintain dataset integrity.</w:t>
      </w:r>
      <w:r w:rsidR="22B8C239">
        <w:t xml:space="preserve"> If discrepancies were identified between the initial annotation and the review, a </w:t>
      </w:r>
      <w:r w:rsidR="22B8C239" w:rsidRPr="68F09FA5">
        <w:rPr>
          <w:b/>
          <w:bCs/>
        </w:rPr>
        <w:t>consensus resolution step</w:t>
      </w:r>
      <w:r w:rsidR="22B8C239">
        <w:t xml:space="preserve"> was conducted. The original annotator and the reviewer discussed the flagged cases to determine the correct classification and segmentation. In cases of ambiguity, a third senior annotator or domain expert provided the final decision to resolve disputes and ensure consistency across the dataset.</w:t>
      </w:r>
    </w:p>
    <w:p w14:paraId="19B2D42F" w14:textId="7842AFC1" w:rsidR="22B8C239" w:rsidRDefault="22B8C239" w:rsidP="4DD7F58A">
      <w:pPr>
        <w:spacing w:before="240" w:after="240"/>
      </w:pPr>
      <w:r w:rsidRPr="4DD7F58A">
        <w:t xml:space="preserve">To quantitatively assess annotation reliability, we measured inter-annotator agreement using </w:t>
      </w:r>
      <w:r w:rsidRPr="4DD7F58A">
        <w:rPr>
          <w:b/>
          <w:bCs/>
        </w:rPr>
        <w:t>Cohen’s Kappa (κ)</w:t>
      </w:r>
      <w:r w:rsidRPr="4DD7F58A">
        <w:t xml:space="preserve">, achieving </w:t>
      </w:r>
      <w:r w:rsidRPr="4DD7F58A">
        <w:rPr>
          <w:b/>
          <w:bCs/>
        </w:rPr>
        <w:t>κ = 0.85</w:t>
      </w:r>
      <w:r w:rsidRPr="4DD7F58A">
        <w:t>, which indicates strong labeling consistency. The kappa statistic is defined as:</w:t>
      </w:r>
    </w:p>
    <w:p w14:paraId="37B27294" w14:textId="56ABA438" w:rsidR="00875FC5" w:rsidRPr="00594BA2" w:rsidRDefault="000341E2" w:rsidP="07E2FF66">
      <w:pPr>
        <w:pStyle w:val="NormalWeb"/>
        <w:ind w:left="2160" w:firstLine="720"/>
        <w:jc w:val="both"/>
        <w:rPr>
          <w:rStyle w:val="mord"/>
          <w:color w:val="000000"/>
        </w:rPr>
      </w:pPr>
      <m:oMathPara>
        <m:oMath>
          <m:r>
            <w:rPr>
              <w:rStyle w:val="mord"/>
              <w:rFonts w:ascii="Cambria Math" w:hAnsi="Cambria Math"/>
              <w:color w:val="000000"/>
            </w:rPr>
            <w:lastRenderedPageBreak/>
            <m:t>κ=</m:t>
          </m:r>
          <m:f>
            <m:fPr>
              <m:ctrlPr>
                <w:rPr>
                  <w:rStyle w:val="mord"/>
                  <w:rFonts w:ascii="Cambria Math" w:hAnsi="Cambria Math"/>
                  <w:color w:val="000000"/>
                </w:rPr>
              </m:ctrlPr>
            </m:fPr>
            <m:num>
              <m:sSub>
                <m:sSubPr>
                  <m:ctrlPr>
                    <w:rPr>
                      <w:rStyle w:val="mord"/>
                      <w:rFonts w:ascii="Cambria Math" w:hAnsi="Cambria Math"/>
                      <w:i/>
                      <w:color w:val="000000"/>
                    </w:rPr>
                  </m:ctrlPr>
                </m:sSubPr>
                <m:e>
                  <m:r>
                    <w:rPr>
                      <w:rStyle w:val="mord"/>
                      <w:rFonts w:ascii="Cambria Math" w:hAnsi="Cambria Math"/>
                      <w:color w:val="000000"/>
                    </w:rPr>
                    <m:t>p</m:t>
                  </m:r>
                </m:e>
                <m:sub>
                  <m:r>
                    <w:rPr>
                      <w:rStyle w:val="mord"/>
                      <w:rFonts w:ascii="Cambria Math" w:hAnsi="Cambria Math"/>
                      <w:color w:val="000000"/>
                    </w:rPr>
                    <m:t>o</m:t>
                  </m:r>
                </m:sub>
              </m:sSub>
              <m:r>
                <w:rPr>
                  <w:rStyle w:val="mord"/>
                  <w:rFonts w:ascii="Cambria Math" w:hAnsi="Cambria Math"/>
                  <w:color w:val="000000"/>
                </w:rPr>
                <m:t>-</m:t>
              </m:r>
              <m:sSub>
                <m:sSubPr>
                  <m:ctrlPr>
                    <w:rPr>
                      <w:rStyle w:val="mord"/>
                      <w:rFonts w:ascii="Cambria Math" w:hAnsi="Cambria Math"/>
                      <w:i/>
                      <w:color w:val="000000"/>
                    </w:rPr>
                  </m:ctrlPr>
                </m:sSubPr>
                <m:e>
                  <m:r>
                    <w:rPr>
                      <w:rStyle w:val="mord"/>
                      <w:rFonts w:ascii="Cambria Math" w:hAnsi="Cambria Math"/>
                      <w:color w:val="000000"/>
                    </w:rPr>
                    <m:t>p</m:t>
                  </m:r>
                </m:e>
                <m:sub>
                  <m:r>
                    <w:rPr>
                      <w:rStyle w:val="mord"/>
                      <w:rFonts w:ascii="Cambria Math" w:hAnsi="Cambria Math"/>
                      <w:color w:val="000000"/>
                    </w:rPr>
                    <m:t>e</m:t>
                  </m:r>
                </m:sub>
              </m:sSub>
              <m:ctrlPr>
                <w:rPr>
                  <w:rStyle w:val="mord"/>
                  <w:rFonts w:ascii="Cambria Math" w:hAnsi="Cambria Math"/>
                  <w:i/>
                  <w:color w:val="000000"/>
                </w:rPr>
              </m:ctrlPr>
            </m:num>
            <m:den>
              <m:r>
                <w:rPr>
                  <w:rStyle w:val="mord"/>
                  <w:rFonts w:ascii="Cambria Math" w:hAnsi="Cambria Math"/>
                  <w:color w:val="000000"/>
                </w:rPr>
                <m:t>1-</m:t>
              </m:r>
              <m:sSub>
                <m:sSubPr>
                  <m:ctrlPr>
                    <w:rPr>
                      <w:rStyle w:val="mord"/>
                      <w:rFonts w:ascii="Cambria Math" w:hAnsi="Cambria Math"/>
                      <w:i/>
                      <w:color w:val="000000"/>
                    </w:rPr>
                  </m:ctrlPr>
                </m:sSubPr>
                <m:e>
                  <m:r>
                    <w:rPr>
                      <w:rStyle w:val="mord"/>
                      <w:rFonts w:ascii="Cambria Math" w:hAnsi="Cambria Math"/>
                      <w:color w:val="000000"/>
                    </w:rPr>
                    <m:t>p</m:t>
                  </m:r>
                </m:e>
                <m:sub>
                  <m:r>
                    <w:rPr>
                      <w:rStyle w:val="mord"/>
                      <w:rFonts w:ascii="Cambria Math" w:hAnsi="Cambria Math"/>
                      <w:color w:val="000000"/>
                    </w:rPr>
                    <m:t>e</m:t>
                  </m:r>
                </m:sub>
              </m:sSub>
              <m:ctrlPr>
                <w:rPr>
                  <w:rStyle w:val="mord"/>
                  <w:rFonts w:ascii="Cambria Math" w:hAnsi="Cambria Math"/>
                  <w:i/>
                  <w:color w:val="000000"/>
                </w:rPr>
              </m:ctrlPr>
            </m:den>
          </m:f>
        </m:oMath>
      </m:oMathPara>
    </w:p>
    <w:p w14:paraId="3958AD8D" w14:textId="5A35249A" w:rsidR="0FEB805E" w:rsidRDefault="0FEB805E" w:rsidP="0FEB805E">
      <w:pPr>
        <w:pStyle w:val="NormalWeb"/>
        <w:jc w:val="both"/>
      </w:pPr>
    </w:p>
    <w:p w14:paraId="52527204" w14:textId="7C423A36" w:rsidR="6524ECB8" w:rsidRDefault="007354B2" w:rsidP="68F09FA5">
      <w:pPr>
        <w:pStyle w:val="NormalWeb"/>
        <w:ind w:firstLine="720"/>
        <w:jc w:val="both"/>
        <w:rPr>
          <w:color w:val="000000" w:themeColor="text1"/>
        </w:rPr>
      </w:pPr>
      <w:r>
        <w:t>W</w:t>
      </w:r>
      <w:r w:rsidR="00DD0AFD">
        <w:t>here</w:t>
      </w:r>
      <w:r>
        <w:t xml:space="preserve"> </w:t>
      </w:r>
      <w:r w:rsidR="6524ECB8" w:rsidRPr="68F09FA5">
        <w:rPr>
          <w:i/>
          <w:iCs/>
        </w:rPr>
        <w:t>p</w:t>
      </w:r>
      <w:r w:rsidR="6524ECB8" w:rsidRPr="68F09FA5">
        <w:rPr>
          <w:i/>
          <w:iCs/>
          <w:vertAlign w:val="subscript"/>
        </w:rPr>
        <w:t>o</w:t>
      </w:r>
      <w:r w:rsidR="6524ECB8">
        <w:t xml:space="preserve"> represents</w:t>
      </w:r>
      <w:r w:rsidR="00DD0AFD">
        <w:t xml:space="preserve"> the observed agreement </w:t>
      </w:r>
      <w:r w:rsidR="6524ECB8">
        <w:t xml:space="preserve">between annotators, </w:t>
      </w:r>
      <w:r w:rsidR="00DD0AFD">
        <w:t>and</w:t>
      </w:r>
      <w:r>
        <w:t xml:space="preserve"> </w:t>
      </w:r>
      <w:r w:rsidR="6524ECB8" w:rsidRPr="68F09FA5">
        <w:rPr>
          <w:i/>
          <w:iCs/>
        </w:rPr>
        <w:t>p</w:t>
      </w:r>
      <w:r w:rsidR="6524ECB8" w:rsidRPr="68F09FA5">
        <w:rPr>
          <w:i/>
          <w:iCs/>
          <w:vertAlign w:val="subscript"/>
        </w:rPr>
        <w:t>e</w:t>
      </w:r>
      <w:r w:rsidR="6524ECB8">
        <w:t xml:space="preserve"> denotes</w:t>
      </w:r>
      <w:r>
        <w:t xml:space="preserve"> </w:t>
      </w:r>
      <w:r w:rsidR="00DD0AFD">
        <w:t xml:space="preserve">the expected agreement by chance. </w:t>
      </w:r>
      <w:r w:rsidR="6524ECB8">
        <w:t xml:space="preserve">A kappa value close to 1 suggests near-perfect agreement, while a value near </w:t>
      </w:r>
      <w:r w:rsidR="00DD0AFD">
        <w:t>0</w:t>
      </w:r>
      <w:r w:rsidR="6524ECB8">
        <w:t xml:space="preserve"> indicates random</w:t>
      </w:r>
      <w:r w:rsidR="00DD0AFD">
        <w:t xml:space="preserve"> labeling</w:t>
      </w:r>
      <w:r w:rsidR="6524ECB8">
        <w:t>. Our κ = 0.85 score demonstrates that our annotation process maintained a high level of</w:t>
      </w:r>
      <w:r w:rsidR="00DD0AFD">
        <w:t xml:space="preserve"> consistency</w:t>
      </w:r>
      <w:r w:rsidR="6524ECB8">
        <w:t xml:space="preserve"> across multiple reviewers, reducing biases and ensuring accurate class labeling.</w:t>
      </w:r>
      <w:r w:rsidR="00D4CA53">
        <w:t xml:space="preserve"> </w:t>
      </w:r>
      <w:r w:rsidR="6758C22E">
        <w:t xml:space="preserve">All finalized annotations were exported in </w:t>
      </w:r>
      <w:r w:rsidR="6758C22E" w:rsidRPr="68F09FA5">
        <w:rPr>
          <w:b/>
          <w:bCs/>
        </w:rPr>
        <w:t>COCO (Common Objects in Context) format</w:t>
      </w:r>
      <w:r w:rsidR="6758C22E">
        <w:t xml:space="preserve">, a widely used format in computer vision for tasks such as object detection and instance segmentation. </w:t>
      </w:r>
      <w:commentRangeStart w:id="37"/>
      <w:r w:rsidR="277C5C97">
        <w:t>T</w:t>
      </w:r>
      <w:r w:rsidR="277C5C97" w:rsidRPr="68F09FA5">
        <w:rPr>
          <w:color w:val="000000" w:themeColor="text1"/>
        </w:rPr>
        <w:t xml:space="preserve">o provide a visual sense of the annotation quality, </w:t>
      </w:r>
      <w:commentRangeStart w:id="38"/>
      <w:r w:rsidR="277C5C97" w:rsidRPr="68F09FA5">
        <w:rPr>
          <w:color w:val="000000" w:themeColor="text1"/>
        </w:rPr>
        <w:t xml:space="preserve">Figure </w:t>
      </w:r>
      <w:r w:rsidR="00EC6B10" w:rsidRPr="68F09FA5">
        <w:rPr>
          <w:color w:val="000000" w:themeColor="text1"/>
        </w:rPr>
        <w:t>4</w:t>
      </w:r>
      <w:r w:rsidR="277C5C97" w:rsidRPr="68F09FA5">
        <w:rPr>
          <w:color w:val="000000" w:themeColor="text1"/>
        </w:rPr>
        <w:t xml:space="preserve"> shows a sample annotated image, highlighting how building footprints were delineated and classified.</w:t>
      </w:r>
      <w:commentRangeEnd w:id="38"/>
      <w:r>
        <w:rPr>
          <w:rStyle w:val="CommentReference"/>
        </w:rPr>
        <w:commentReference w:id="38"/>
      </w:r>
      <w:commentRangeEnd w:id="37"/>
      <w:r>
        <w:rPr>
          <w:rStyle w:val="CommentReference"/>
        </w:rPr>
        <w:commentReference w:id="37"/>
      </w:r>
    </w:p>
    <w:p w14:paraId="791FAE1C" w14:textId="0E927842" w:rsidR="6758C22E" w:rsidRDefault="6758C22E" w:rsidP="20E9BF47">
      <w:pPr>
        <w:pStyle w:val="NormalWeb"/>
        <w:jc w:val="both"/>
      </w:pPr>
      <w:r>
        <w:lastRenderedPageBreak/>
        <w:br/>
      </w:r>
      <w:r w:rsidR="00C567FD">
        <w:rPr>
          <w:noProof/>
        </w:rPr>
        <w:drawing>
          <wp:inline distT="0" distB="0" distL="0" distR="0" wp14:anchorId="40E01427" wp14:editId="4C60DC9C">
            <wp:extent cx="3869212" cy="5466585"/>
            <wp:effectExtent l="0" t="0" r="0" b="5080"/>
            <wp:docPr id="1031453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69212" cy="5466585"/>
                    </a:xfrm>
                    <a:prstGeom prst="rect">
                      <a:avLst/>
                    </a:prstGeom>
                  </pic:spPr>
                </pic:pic>
              </a:graphicData>
            </a:graphic>
          </wp:inline>
        </w:drawing>
      </w:r>
    </w:p>
    <w:p w14:paraId="59FD8DBE" w14:textId="1DC995AD" w:rsidR="001C6473" w:rsidRPr="00594BA2" w:rsidRDefault="00C567FD" w:rsidP="001C6473">
      <w:pPr>
        <w:jc w:val="both"/>
        <w:rPr>
          <w:color w:val="0D0D0D" w:themeColor="text1" w:themeTint="F2"/>
        </w:rPr>
      </w:pPr>
      <w:r>
        <w:rPr>
          <w:noProof/>
        </w:rPr>
        <w:lastRenderedPageBreak/>
        <w:drawing>
          <wp:inline distT="0" distB="0" distL="0" distR="0" wp14:anchorId="219149D7" wp14:editId="66C3C7EC">
            <wp:extent cx="3819918" cy="4797824"/>
            <wp:effectExtent l="0" t="0" r="0" b="3175"/>
            <wp:docPr id="712112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3819918" cy="4797824"/>
                    </a:xfrm>
                    <a:prstGeom prst="rect">
                      <a:avLst/>
                    </a:prstGeom>
                  </pic:spPr>
                </pic:pic>
              </a:graphicData>
            </a:graphic>
          </wp:inline>
        </w:drawing>
      </w:r>
    </w:p>
    <w:p w14:paraId="44D5B5BF" w14:textId="6CA599A9" w:rsidR="00A8698A" w:rsidRPr="00137198" w:rsidRDefault="00DD0AFD" w:rsidP="68F09FA5">
      <w:pPr>
        <w:pStyle w:val="p1"/>
      </w:pPr>
      <w:commentRangeStart w:id="39"/>
      <w:r w:rsidRPr="68F09FA5">
        <w:rPr>
          <w:b/>
          <w:bCs/>
          <w:color w:val="000000" w:themeColor="text1"/>
        </w:rPr>
        <w:t xml:space="preserve">Figure </w:t>
      </w:r>
      <w:r w:rsidR="00981B35" w:rsidRPr="68F09FA5">
        <w:rPr>
          <w:b/>
          <w:bCs/>
          <w:color w:val="000000" w:themeColor="text1"/>
        </w:rPr>
        <w:t>4</w:t>
      </w:r>
      <w:r w:rsidRPr="68F09FA5">
        <w:rPr>
          <w:b/>
          <w:bCs/>
          <w:color w:val="000000" w:themeColor="text1"/>
        </w:rPr>
        <w:t xml:space="preserve">: Example of </w:t>
      </w:r>
      <w:del w:id="40" w:author="Courtney Hughes" w:date="2025-08-11T15:22:00Z" w16du:dateUtc="2025-08-11T20:22:00Z">
        <w:r w:rsidRPr="68F09FA5" w:rsidDel="009D3CD5">
          <w:rPr>
            <w:b/>
            <w:bCs/>
            <w:color w:val="000000" w:themeColor="text1"/>
          </w:rPr>
          <w:delText xml:space="preserve">an </w:delText>
        </w:r>
      </w:del>
      <w:r w:rsidRPr="68F09FA5">
        <w:rPr>
          <w:b/>
          <w:bCs/>
          <w:color w:val="000000" w:themeColor="text1"/>
        </w:rPr>
        <w:t>Annotated Satellite Image</w:t>
      </w:r>
      <w:ins w:id="41" w:author="Courtney Hughes" w:date="2025-08-11T15:22:00Z" w16du:dateUtc="2025-08-11T20:22:00Z">
        <w:r w:rsidR="009D3CD5">
          <w:rPr>
            <w:b/>
            <w:bCs/>
            <w:color w:val="000000" w:themeColor="text1"/>
          </w:rPr>
          <w:t>s</w:t>
        </w:r>
      </w:ins>
      <w:r>
        <w:br/>
      </w:r>
      <w:r w:rsidRPr="68F09FA5">
        <w:rPr>
          <w:i/>
          <w:iCs/>
          <w:color w:val="000000" w:themeColor="text1"/>
        </w:rPr>
        <w:t>(</w:t>
      </w:r>
      <w:r w:rsidR="00B91029" w:rsidRPr="68F09FA5">
        <w:rPr>
          <w:i/>
          <w:iCs/>
        </w:rPr>
        <w:t>This figure showcases representative satellite views of seven distinct building classes. Each row contains multiple examples, highlighting the visual diversity within each category</w:t>
      </w:r>
      <w:r w:rsidRPr="68F09FA5">
        <w:rPr>
          <w:i/>
          <w:iCs/>
          <w:color w:val="000000" w:themeColor="text1"/>
        </w:rPr>
        <w:t>.)</w:t>
      </w:r>
      <w:commentRangeEnd w:id="39"/>
      <w:r>
        <w:rPr>
          <w:rStyle w:val="CommentReference"/>
        </w:rPr>
        <w:commentReference w:id="39"/>
      </w:r>
    </w:p>
    <w:p w14:paraId="2AE34929" w14:textId="57C0AA2D" w:rsidR="6C386325" w:rsidRDefault="6C386325" w:rsidP="6C386325">
      <w:pPr>
        <w:pStyle w:val="NormalWeb"/>
        <w:rPr>
          <w:i/>
          <w:iCs/>
          <w:color w:val="000000" w:themeColor="text1"/>
        </w:rPr>
      </w:pPr>
    </w:p>
    <w:p w14:paraId="1C62F238" w14:textId="62205D80" w:rsidR="50D869DC" w:rsidRDefault="393EFCD4" w:rsidP="68F09FA5">
      <w:pPr>
        <w:pStyle w:val="NormalWeb"/>
        <w:rPr>
          <w:b/>
          <w:bCs/>
          <w:color w:val="000000" w:themeColor="text1"/>
        </w:rPr>
      </w:pPr>
      <w:r w:rsidRPr="68F09FA5">
        <w:rPr>
          <w:b/>
          <w:bCs/>
          <w:color w:val="000000" w:themeColor="text1"/>
        </w:rPr>
        <w:t>3.</w:t>
      </w:r>
      <w:r w:rsidR="39240F14" w:rsidRPr="68F09FA5">
        <w:rPr>
          <w:b/>
          <w:bCs/>
          <w:color w:val="000000" w:themeColor="text1"/>
        </w:rPr>
        <w:t>1.3</w:t>
      </w:r>
      <w:r w:rsidRPr="68F09FA5">
        <w:rPr>
          <w:b/>
          <w:bCs/>
          <w:color w:val="000000" w:themeColor="text1"/>
        </w:rPr>
        <w:t xml:space="preserve"> </w:t>
      </w:r>
      <w:r w:rsidR="67DD214F" w:rsidRPr="68F09FA5">
        <w:rPr>
          <w:b/>
          <w:bCs/>
          <w:color w:val="000000" w:themeColor="text1"/>
        </w:rPr>
        <w:t>Image</w:t>
      </w:r>
      <w:r w:rsidRPr="68F09FA5">
        <w:rPr>
          <w:b/>
          <w:bCs/>
          <w:color w:val="000000" w:themeColor="text1"/>
        </w:rPr>
        <w:t xml:space="preserve"> Preprocessing</w:t>
      </w:r>
    </w:p>
    <w:p w14:paraId="17C0DC59" w14:textId="6D9BDA8F" w:rsidR="00663447" w:rsidRPr="00D45AD8" w:rsidRDefault="6660F927" w:rsidP="68F09FA5">
      <w:pPr>
        <w:pStyle w:val="NormalWeb"/>
        <w:ind w:firstLine="720"/>
        <w:jc w:val="both"/>
      </w:pPr>
      <w:r>
        <w:t>Prior to training, all images underwent a rigorous preprocessing pipeline to ensure consistency and data quality. First, images</w:t>
      </w:r>
      <w:r w:rsidR="00663447">
        <w:t xml:space="preserve"> were </w:t>
      </w:r>
      <w:r>
        <w:t xml:space="preserve">resized or </w:t>
      </w:r>
      <w:r w:rsidR="00663447">
        <w:t xml:space="preserve">verified </w:t>
      </w:r>
      <w:r>
        <w:t xml:space="preserve">to have uniform dimensions of 512×512 pixels </w:t>
      </w:r>
      <w:r w:rsidR="00663447">
        <w:t>using bilinear interpolation</w:t>
      </w:r>
      <w:r>
        <w:t>. Next, pixel intensity values were normalized to the range [0, 1] according to the equation:</w:t>
      </w:r>
    </w:p>
    <w:p w14:paraId="3FDCDC0A" w14:textId="2E813D8B" w:rsidR="6E2666BB" w:rsidRDefault="6E2666BB" w:rsidP="6E2666BB">
      <w:pPr>
        <w:pStyle w:val="NormalWeb"/>
        <w:jc w:val="both"/>
      </w:pPr>
    </w:p>
    <w:p w14:paraId="70E1A04D" w14:textId="3B857514" w:rsidR="00DD0AFD" w:rsidRPr="00D45AD8" w:rsidRDefault="004D142A" w:rsidP="7C32BDFC">
      <w:pPr>
        <w:pStyle w:val="NormalWeb"/>
        <w:ind w:left="2160" w:firstLine="720"/>
        <w:jc w:val="both"/>
      </w:pPr>
      <m:oMathPara>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norm</m:t>
              </m:r>
            </m:sub>
          </m:sSub>
          <m:d>
            <m:dPr>
              <m:ctrlPr>
                <w:rPr>
                  <w:rFonts w:ascii="Cambria Math" w:hAnsi="Cambria Math"/>
                  <w:i/>
                  <w:color w:val="000000"/>
                </w:rPr>
              </m:ctrlPr>
            </m:dPr>
            <m:e>
              <m:r>
                <w:rPr>
                  <w:rFonts w:ascii="Cambria Math" w:hAnsi="Cambria Math"/>
                  <w:color w:val="000000"/>
                </w:rPr>
                <m:t>x</m:t>
              </m:r>
              <m:r>
                <w:rPr>
                  <w:rFonts w:ascii="Cambria Math" w:hAnsi="Cambria Math"/>
                  <w:color w:val="000000"/>
                </w:rPr>
                <m:t>,</m:t>
              </m:r>
              <m:r>
                <w:rPr>
                  <w:rFonts w:ascii="Cambria Math" w:hAnsi="Cambria Math"/>
                  <w:color w:val="000000"/>
                </w:rPr>
                <m:t>y</m:t>
              </m:r>
            </m:e>
          </m:d>
          <m:r>
            <w:rPr>
              <w:rFonts w:ascii="Cambria Math" w:hAnsi="Cambria Math"/>
              <w:color w:val="000000"/>
            </w:rPr>
            <m:t>=</m:t>
          </m:r>
          <m:f>
            <m:fPr>
              <m:ctrlPr>
                <w:rPr>
                  <w:rFonts w:ascii="Cambria Math" w:hAnsi="Cambria Math"/>
                  <w:color w:val="000000"/>
                </w:rPr>
              </m:ctrlPr>
            </m:fPr>
            <m:num>
              <m:r>
                <w:rPr>
                  <w:rFonts w:ascii="Cambria Math" w:hAnsi="Cambria Math"/>
                  <w:color w:val="000000"/>
                </w:rPr>
                <m:t>I</m:t>
              </m:r>
              <m:d>
                <m:dPr>
                  <m:ctrlPr>
                    <w:rPr>
                      <w:rFonts w:ascii="Cambria Math" w:hAnsi="Cambria Math"/>
                      <w:i/>
                      <w:color w:val="000000"/>
                    </w:rPr>
                  </m:ctrlPr>
                </m:dPr>
                <m:e>
                  <m:r>
                    <w:rPr>
                      <w:rFonts w:ascii="Cambria Math" w:hAnsi="Cambria Math"/>
                      <w:color w:val="000000"/>
                    </w:rPr>
                    <m:t>x</m:t>
                  </m:r>
                  <m:r>
                    <w:rPr>
                      <w:rFonts w:ascii="Cambria Math" w:hAnsi="Cambria Math"/>
                      <w:color w:val="000000"/>
                    </w:rPr>
                    <m:t>,</m:t>
                  </m:r>
                  <m:r>
                    <w:rPr>
                      <w:rFonts w:ascii="Cambria Math" w:hAnsi="Cambria Math"/>
                      <w:color w:val="000000"/>
                    </w:rPr>
                    <m:t>y</m:t>
                  </m:r>
                </m:e>
              </m:d>
              <m:ctrlPr>
                <w:rPr>
                  <w:rFonts w:ascii="Cambria Math" w:hAnsi="Cambria Math"/>
                  <w:i/>
                  <w:color w:val="000000"/>
                </w:rPr>
              </m:ctrlPr>
            </m:num>
            <m:den>
              <m:r>
                <w:rPr>
                  <w:rFonts w:ascii="Cambria Math" w:hAnsi="Cambria Math"/>
                  <w:color w:val="000000"/>
                </w:rPr>
                <m:t>255.0</m:t>
              </m:r>
              <m:ctrlPr>
                <w:rPr>
                  <w:rFonts w:ascii="Cambria Math" w:hAnsi="Cambria Math"/>
                  <w:i/>
                  <w:color w:val="000000"/>
                </w:rPr>
              </m:ctrlPr>
            </m:den>
          </m:f>
        </m:oMath>
      </m:oMathPara>
    </w:p>
    <w:p w14:paraId="41E77C52" w14:textId="08CA32FE" w:rsidR="67411571" w:rsidRDefault="67411571" w:rsidP="67411571">
      <w:pPr>
        <w:pStyle w:val="NormalWeb"/>
        <w:ind w:left="2160" w:firstLine="720"/>
        <w:jc w:val="both"/>
      </w:pPr>
    </w:p>
    <w:p w14:paraId="505B87E9" w14:textId="1D417EFF" w:rsidR="00B83C37" w:rsidRPr="00594BA2" w:rsidRDefault="008330E9" w:rsidP="68F09FA5">
      <w:pPr>
        <w:pStyle w:val="NormalWeb"/>
        <w:ind w:firstLine="720"/>
        <w:jc w:val="both"/>
        <w:rPr>
          <w:color w:val="000000"/>
        </w:rPr>
      </w:pPr>
      <w:r>
        <w:t xml:space="preserve">This normalization </w:t>
      </w:r>
      <w:r w:rsidR="05974119">
        <w:t xml:space="preserve">step </w:t>
      </w:r>
      <w:r>
        <w:t xml:space="preserve">stabilized </w:t>
      </w:r>
      <w:r w:rsidR="05974119">
        <w:t xml:space="preserve">the </w:t>
      </w:r>
      <w:r>
        <w:t xml:space="preserve">training </w:t>
      </w:r>
      <w:r w:rsidR="05974119">
        <w:t xml:space="preserve">process </w:t>
      </w:r>
      <w:r>
        <w:t xml:space="preserve">by ensuring </w:t>
      </w:r>
      <w:r w:rsidR="05974119">
        <w:t xml:space="preserve">a </w:t>
      </w:r>
      <w:r>
        <w:t xml:space="preserve">consistent input </w:t>
      </w:r>
      <w:r w:rsidR="05974119">
        <w:t>scale across all images.</w:t>
      </w:r>
      <w:r>
        <w:t xml:space="preserve"> To </w:t>
      </w:r>
      <w:r w:rsidR="05974119">
        <w:t xml:space="preserve">eliminate data redundancy and avoid potential biases from duplicated samples, MD5 hashes were computed for each image file, and duplicates were subsequently removed. </w:t>
      </w:r>
      <w:r w:rsidR="39B5E659">
        <w:t>MD5 was chosen due to its computational efficiency and widespread use for detecting identical files.</w:t>
      </w:r>
      <w:r w:rsidR="05974119">
        <w:t xml:space="preserve"> The MD5 hash function is defined as:</w:t>
      </w:r>
    </w:p>
    <w:p w14:paraId="29C23B0E" w14:textId="3027D611" w:rsidR="67411571" w:rsidRDefault="67411571" w:rsidP="67411571">
      <w:pPr>
        <w:pStyle w:val="NormalWeb"/>
        <w:jc w:val="both"/>
      </w:pPr>
    </w:p>
    <w:p w14:paraId="0A807A94" w14:textId="377B2073" w:rsidR="008330E9" w:rsidRPr="00D45AD8" w:rsidRDefault="008330E9" w:rsidP="78E9D243">
      <w:pPr>
        <w:pStyle w:val="NormalWeb"/>
        <w:ind w:left="2160" w:firstLine="720"/>
        <w:jc w:val="both"/>
        <w:rPr>
          <w:color w:val="000000"/>
        </w:rPr>
      </w:pPr>
      <m:oMathPara>
        <m:oMath>
          <m:r>
            <m:rPr>
              <m:nor/>
            </m:rPr>
            <w:rPr>
              <w:color w:val="000000"/>
            </w:rPr>
            <m:t>MD5</m:t>
          </m:r>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m:t>
          </m:r>
          <m:nary>
            <m:naryPr>
              <m:chr m:val="∑"/>
              <m:ctrlPr>
                <w:rPr>
                  <w:rFonts w:ascii="Cambria Math" w:hAnsi="Cambria Math"/>
                  <w:color w:val="000000"/>
                </w:rPr>
              </m:ctrlPr>
            </m:naryPr>
            <m:sub>
              <m:r>
                <w:rPr>
                  <w:rFonts w:ascii="Cambria Math" w:hAnsi="Cambria Math"/>
                  <w:color w:val="000000"/>
                </w:rPr>
                <m:t>j=1</m:t>
              </m:r>
              <m:ctrlPr>
                <w:rPr>
                  <w:rFonts w:ascii="Cambria Math" w:hAnsi="Cambria Math"/>
                  <w:i/>
                  <w:color w:val="000000"/>
                </w:rPr>
              </m:ctrlPr>
            </m:sub>
            <m:sup>
              <m:r>
                <w:rPr>
                  <w:rFonts w:ascii="Cambria Math" w:hAnsi="Cambria Math"/>
                  <w:color w:val="000000"/>
                </w:rPr>
                <m:t>L</m:t>
              </m:r>
              <m:ctrlPr>
                <w:rPr>
                  <w:rFonts w:ascii="Cambria Math" w:hAnsi="Cambria Math"/>
                  <w:i/>
                  <w:color w:val="000000"/>
                </w:rPr>
              </m:ctrlPr>
            </m:sup>
            <m:e>
              <m:r>
                <w:rPr>
                  <w:rFonts w:ascii="Cambria Math" w:hAnsi="Cambria Math"/>
                  <w:color w:val="000000"/>
                </w:rPr>
                <m:t>f</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j</m:t>
                      </m:r>
                    </m:sub>
                  </m:sSub>
                </m:e>
              </m:d>
              <m:r>
                <w:rPr>
                  <w:rFonts w:ascii="Cambria Math" w:hAnsi="Cambria Math"/>
                  <w:color w:val="000000"/>
                </w:rPr>
                <m:t>\mod</m:t>
              </m:r>
              <m:ctrlPr>
                <w:rPr>
                  <w:rFonts w:ascii="Cambria Math" w:hAnsi="Cambria Math"/>
                  <w:i/>
                  <w:color w:val="000000"/>
                </w:rPr>
              </m:ctrlPr>
            </m:e>
          </m:nary>
          <m:sSup>
            <m:sSupPr>
              <m:ctrlPr>
                <w:rPr>
                  <w:rFonts w:ascii="Cambria Math" w:hAnsi="Cambria Math"/>
                  <w:i/>
                  <w:color w:val="000000"/>
                </w:rPr>
              </m:ctrlPr>
            </m:sSupPr>
            <m:e>
              <m:r>
                <w:rPr>
                  <w:rFonts w:ascii="Cambria Math" w:hAnsi="Cambria Math"/>
                  <w:color w:val="000000"/>
                </w:rPr>
                <m:t>2</m:t>
              </m:r>
            </m:e>
            <m:sup>
              <m:r>
                <w:rPr>
                  <w:rFonts w:ascii="Cambria Math" w:hAnsi="Cambria Math"/>
                  <w:color w:val="000000"/>
                </w:rPr>
                <m:t>128</m:t>
              </m:r>
            </m:sup>
          </m:sSup>
        </m:oMath>
      </m:oMathPara>
    </w:p>
    <w:p w14:paraId="781110F4" w14:textId="2D28D1DE" w:rsidR="00A5567E" w:rsidRPr="00594BA2" w:rsidRDefault="19626A58" w:rsidP="00A5567E">
      <w:pPr>
        <w:pStyle w:val="NormalWeb"/>
        <w:jc w:val="both"/>
        <w:rPr>
          <w:color w:val="000000"/>
        </w:rPr>
      </w:pPr>
      <w:r w:rsidRPr="1DD329A7">
        <w:rPr>
          <w:color w:val="000000" w:themeColor="text1"/>
        </w:rPr>
        <w:t xml:space="preserve">where </w:t>
      </w:r>
      <w:r w:rsidRPr="3221B9CF">
        <w:rPr>
          <w:color w:val="000000" w:themeColor="text1"/>
        </w:rPr>
        <w:t>b</w:t>
      </w:r>
      <w:r w:rsidRPr="1FEC294A">
        <w:rPr>
          <w:color w:val="000000" w:themeColor="text1"/>
          <w:vertAlign w:val="subscript"/>
        </w:rPr>
        <w:t>j</w:t>
      </w:r>
      <w:r w:rsidRPr="1DD329A7">
        <w:rPr>
          <w:color w:val="000000" w:themeColor="text1"/>
        </w:rPr>
        <w:t xml:space="preserve"> represents</w:t>
      </w:r>
      <w:r w:rsidR="00A5567E" w:rsidRPr="1DD329A7">
        <w:rPr>
          <w:color w:val="000000" w:themeColor="text1"/>
        </w:rPr>
        <w:t xml:space="preserve"> the bytes of the image file and</w:t>
      </w:r>
      <w:r w:rsidR="00D15162" w:rsidRPr="1DD329A7">
        <w:rPr>
          <w:color w:val="000000" w:themeColor="text1"/>
        </w:rPr>
        <w:t xml:space="preserve"> </w:t>
      </w:r>
      <w:r w:rsidRPr="0CD855FE">
        <w:rPr>
          <w:i/>
          <w:color w:val="000000" w:themeColor="text1"/>
        </w:rPr>
        <w:t>f</w:t>
      </w:r>
      <w:r w:rsidR="00D15162" w:rsidRPr="1DD329A7">
        <w:rPr>
          <w:color w:val="000000" w:themeColor="text1"/>
        </w:rPr>
        <w:t xml:space="preserve"> </w:t>
      </w:r>
      <w:r w:rsidR="00A5567E" w:rsidRPr="1DD329A7">
        <w:rPr>
          <w:color w:val="000000" w:themeColor="text1"/>
        </w:rPr>
        <w:t xml:space="preserve">is the compression function </w:t>
      </w:r>
      <w:r w:rsidRPr="1DD329A7">
        <w:rPr>
          <w:color w:val="000000" w:themeColor="text1"/>
        </w:rPr>
        <w:t>by</w:t>
      </w:r>
      <w:r w:rsidR="00A5567E" w:rsidRPr="1DD329A7">
        <w:rPr>
          <w:color w:val="000000" w:themeColor="text1"/>
        </w:rPr>
        <w:t xml:space="preserve"> MD5</w:t>
      </w:r>
      <w:r w:rsidRPr="0CD855FE">
        <w:rPr>
          <w:color w:val="000000" w:themeColor="text1"/>
        </w:rPr>
        <w:t>.</w:t>
      </w:r>
    </w:p>
    <w:p w14:paraId="54727CFC" w14:textId="2C8740FB" w:rsidR="5FD034D7" w:rsidRDefault="5FD034D7" w:rsidP="5FD034D7">
      <w:pPr>
        <w:pStyle w:val="NormalWeb"/>
        <w:jc w:val="both"/>
        <w:rPr>
          <w:color w:val="000000" w:themeColor="text1"/>
        </w:rPr>
      </w:pPr>
    </w:p>
    <w:p w14:paraId="1CD56321" w14:textId="714143AA" w:rsidR="0B24230E" w:rsidRDefault="0B24230E" w:rsidP="68F09FA5">
      <w:pPr>
        <w:pStyle w:val="NormalWeb"/>
        <w:ind w:firstLine="720"/>
        <w:jc w:val="both"/>
        <w:rPr>
          <w:color w:val="000000" w:themeColor="text1"/>
        </w:rPr>
      </w:pPr>
      <w:r w:rsidRPr="68F09FA5">
        <w:rPr>
          <w:color w:val="000000" w:themeColor="text1"/>
        </w:rPr>
        <w:t xml:space="preserve">Addressing class imbalance was essential to improve the robustness and fairness of our model. Classes were analyzed to identify under- and over-represented groups. To balance these classes, we combined two complementary techniques: undersampling of abundant classes and augmentation of minority classes. Data augmentation techniques included random horizontal and vertical flips, rotations within ±15°, zoom adjustments ranging from 90% to 110%, and random adjustments to brightness and contrast. </w:t>
      </w:r>
      <w:r w:rsidR="2B3C747E" w:rsidRPr="68F09FA5">
        <w:rPr>
          <w:color w:val="000000" w:themeColor="text1"/>
        </w:rPr>
        <w:t>These specific transformations were selected to simulate realistic variations commonly observed in satellite imagery</w:t>
      </w:r>
      <w:r w:rsidR="72F586E2" w:rsidRPr="68F09FA5">
        <w:rPr>
          <w:color w:val="000000" w:themeColor="text1"/>
        </w:rPr>
        <w:t xml:space="preserve">. </w:t>
      </w:r>
      <w:r w:rsidRPr="68F09FA5">
        <w:rPr>
          <w:color w:val="000000" w:themeColor="text1"/>
        </w:rPr>
        <w:t xml:space="preserve">Formally, these augmentations can be expressed </w:t>
      </w:r>
      <w:commentRangeStart w:id="42"/>
      <w:r w:rsidRPr="68F09FA5">
        <w:rPr>
          <w:color w:val="000000" w:themeColor="text1"/>
        </w:rPr>
        <w:t>as</w:t>
      </w:r>
      <w:commentRangeEnd w:id="42"/>
      <w:r w:rsidR="00DD7DC9">
        <w:rPr>
          <w:rStyle w:val="CommentReference"/>
        </w:rPr>
        <w:commentReference w:id="42"/>
      </w:r>
      <w:r w:rsidRPr="68F09FA5">
        <w:rPr>
          <w:color w:val="000000" w:themeColor="text1"/>
        </w:rPr>
        <w:t>:</w:t>
      </w:r>
    </w:p>
    <w:p w14:paraId="6F6CAB77" w14:textId="756DB219" w:rsidR="67411571" w:rsidRDefault="67411571" w:rsidP="67411571">
      <w:pPr>
        <w:pStyle w:val="NormalWeb"/>
        <w:jc w:val="both"/>
        <w:rPr>
          <w:color w:val="000000" w:themeColor="text1"/>
        </w:rPr>
      </w:pPr>
    </w:p>
    <w:p w14:paraId="733BCE52" w14:textId="09461D8F" w:rsidR="008330E9" w:rsidRPr="00D45AD8" w:rsidRDefault="004D142A" w:rsidP="5D1539C7">
      <w:pPr>
        <w:pStyle w:val="NormalWeb"/>
        <w:ind w:left="720" w:firstLine="720"/>
        <w:jc w:val="both"/>
      </w:pPr>
      <m:oMathPara>
        <m:oMath>
          <m:sSup>
            <m:sSupPr>
              <m:ctrlPr>
                <w:rPr>
                  <w:rFonts w:ascii="Cambria Math" w:hAnsi="Cambria Math"/>
                  <w:i/>
                  <w:color w:val="000000"/>
                </w:rPr>
              </m:ctrlPr>
            </m:sSupPr>
            <m:e>
              <m:r>
                <w:rPr>
                  <w:rFonts w:ascii="Cambria Math" w:hAnsi="Cambria Math"/>
                  <w:color w:val="000000"/>
                </w:rPr>
                <m:t>I</m:t>
              </m:r>
            </m:e>
            <m:sup>
              <m:r>
                <w:rPr>
                  <w:rFonts w:ascii="Cambria Math" w:hAnsi="Cambria Math"/>
                  <w:color w:val="000000"/>
                </w:rPr>
                <m:t>'</m:t>
              </m:r>
            </m:sup>
          </m:sSup>
          <m:r>
            <w:rPr>
              <w:rFonts w:ascii="Cambria Math" w:hAnsi="Cambria Math"/>
              <w:color w:val="000000"/>
            </w:rPr>
            <m:t>=</m:t>
          </m:r>
          <m:r>
            <w:rPr>
              <w:rFonts w:ascii="Cambria Math" w:hAnsi="Cambria Math"/>
              <w:color w:val="000000"/>
            </w:rPr>
            <m:t>T</m:t>
          </m:r>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m:t>
          </m:r>
          <m:r>
            <m:rPr>
              <m:sty m:val="p"/>
            </m:rPr>
            <w:rPr>
              <w:rFonts w:ascii="Cambria Math" w:hAnsi="Cambria Math"/>
              <w:color w:val="000000"/>
            </w:rPr>
            <m:t> </m:t>
          </m:r>
          <m:r>
            <w:rPr>
              <w:rFonts w:ascii="Cambria Math" w:hAnsi="Cambria Math"/>
              <w:color w:val="000000"/>
            </w:rPr>
            <m:t>T</m:t>
          </m:r>
          <m:r>
            <m:rPr>
              <m:sty m:val="p"/>
            </m:rPr>
            <w:rPr>
              <w:rFonts w:ascii="Cambria Math" w:hAnsi="Cambria Math"/>
              <w:color w:val="000000"/>
            </w:rPr>
            <m:t>∈</m:t>
          </m:r>
          <m:r>
            <m:rPr>
              <m:lit/>
            </m:rPr>
            <w:rPr>
              <w:rFonts w:ascii="Cambria Math" w:hAnsi="Cambria Math"/>
              <w:color w:val="000000"/>
            </w:rPr>
            <m:t>{</m:t>
          </m:r>
          <m:r>
            <m:rPr>
              <m:nor/>
            </m:rPr>
            <w:rPr>
              <w:color w:val="000000"/>
            </w:rPr>
            <m:t>Flip</m:t>
          </m:r>
          <m:r>
            <w:rPr>
              <w:rFonts w:ascii="Cambria Math" w:hAnsi="Cambria Math"/>
              <w:color w:val="000000"/>
            </w:rPr>
            <m:t>,</m:t>
          </m:r>
          <m:r>
            <m:rPr>
              <m:nor/>
            </m:rPr>
            <w:rPr>
              <w:color w:val="000000"/>
            </w:rPr>
            <m:t>Rotate</m:t>
          </m:r>
          <m:r>
            <w:rPr>
              <w:rFonts w:ascii="Cambria Math" w:hAnsi="Cambria Math"/>
              <w:color w:val="000000"/>
            </w:rPr>
            <m:t>,</m:t>
          </m:r>
          <m:r>
            <m:rPr>
              <m:nor/>
            </m:rPr>
            <w:rPr>
              <w:color w:val="000000"/>
            </w:rPr>
            <m:t>Zoom</m:t>
          </m:r>
          <m:r>
            <w:rPr>
              <w:rFonts w:ascii="Cambria Math" w:hAnsi="Cambria Math"/>
              <w:color w:val="000000"/>
            </w:rPr>
            <m:t>,</m:t>
          </m:r>
          <m:r>
            <m:rPr>
              <m:nor/>
            </m:rPr>
            <w:rPr>
              <w:color w:val="000000"/>
            </w:rPr>
            <m:t>Brightness</m:t>
          </m:r>
          <m:r>
            <w:rPr>
              <w:rFonts w:ascii="Cambria Math" w:hAnsi="Cambria Math"/>
              <w:color w:val="000000"/>
            </w:rPr>
            <m:t>,</m:t>
          </m:r>
          <m:r>
            <m:rPr>
              <m:nor/>
            </m:rPr>
            <w:rPr>
              <w:color w:val="000000"/>
            </w:rPr>
            <m:t>Contrast</m:t>
          </m:r>
          <m:r>
            <m:rPr>
              <m:lit/>
            </m:rPr>
            <w:rPr>
              <w:rFonts w:ascii="Cambria Math" w:hAnsi="Cambria Math"/>
              <w:color w:val="000000"/>
            </w:rPr>
            <m:t>}</m:t>
          </m:r>
        </m:oMath>
      </m:oMathPara>
    </w:p>
    <w:p w14:paraId="78D88B88" w14:textId="257ED860" w:rsidR="5565A42B" w:rsidRDefault="5565A42B" w:rsidP="5565A42B">
      <w:pPr>
        <w:pStyle w:val="NormalWeb"/>
        <w:ind w:left="720" w:firstLine="720"/>
        <w:jc w:val="both"/>
      </w:pPr>
    </w:p>
    <w:p w14:paraId="3DAB83B4" w14:textId="02CE6430" w:rsidR="0091652B" w:rsidRDefault="0091652B" w:rsidP="68F09FA5">
      <w:pPr>
        <w:pStyle w:val="NormalWeb"/>
        <w:ind w:firstLine="720"/>
        <w:jc w:val="both"/>
        <w:rPr>
          <w:color w:val="000000" w:themeColor="text1"/>
        </w:rPr>
      </w:pPr>
      <w:r w:rsidRPr="68F09FA5">
        <w:rPr>
          <w:color w:val="000000" w:themeColor="text1"/>
        </w:rPr>
        <w:t xml:space="preserve">These transformations were </w:t>
      </w:r>
      <w:r w:rsidR="71CCA714" w:rsidRPr="68F09FA5">
        <w:rPr>
          <w:color w:val="000000" w:themeColor="text1"/>
        </w:rPr>
        <w:t xml:space="preserve">dynamically </w:t>
      </w:r>
      <w:r w:rsidRPr="68F09FA5">
        <w:rPr>
          <w:color w:val="000000" w:themeColor="text1"/>
        </w:rPr>
        <w:t>applied during training</w:t>
      </w:r>
      <w:r w:rsidR="71CCA714" w:rsidRPr="68F09FA5">
        <w:rPr>
          <w:color w:val="000000" w:themeColor="text1"/>
        </w:rPr>
        <w:t xml:space="preserve"> (on-the-fly), thereby enhancing </w:t>
      </w:r>
      <w:r w:rsidRPr="68F09FA5">
        <w:rPr>
          <w:color w:val="000000" w:themeColor="text1"/>
        </w:rPr>
        <w:t xml:space="preserve">data variability and </w:t>
      </w:r>
      <w:r w:rsidR="71CCA714" w:rsidRPr="68F09FA5">
        <w:rPr>
          <w:color w:val="000000" w:themeColor="text1"/>
        </w:rPr>
        <w:t xml:space="preserve">preventing </w:t>
      </w:r>
      <w:r w:rsidRPr="68F09FA5">
        <w:rPr>
          <w:color w:val="000000" w:themeColor="text1"/>
        </w:rPr>
        <w:t xml:space="preserve">model </w:t>
      </w:r>
      <w:r w:rsidR="71CCA714" w:rsidRPr="68F09FA5">
        <w:rPr>
          <w:color w:val="000000" w:themeColor="text1"/>
        </w:rPr>
        <w:t>overfitting</w:t>
      </w:r>
      <w:r w:rsidRPr="68F09FA5">
        <w:rPr>
          <w:color w:val="000000" w:themeColor="text1"/>
        </w:rPr>
        <w:t xml:space="preserve">. </w:t>
      </w:r>
      <w:r w:rsidR="7416D9C3">
        <w:t>Following</w:t>
      </w:r>
      <w:r>
        <w:t xml:space="preserve"> balancing, the dataset </w:t>
      </w:r>
      <w:r w:rsidR="7416D9C3">
        <w:t xml:space="preserve">was partitioned </w:t>
      </w:r>
      <w:r>
        <w:t xml:space="preserve">into training (80%), validation (10%), and test (10%) </w:t>
      </w:r>
      <w:r w:rsidR="7416D9C3">
        <w:t>subsets, ensuring proportional</w:t>
      </w:r>
      <w:r>
        <w:t xml:space="preserve"> class distributions</w:t>
      </w:r>
      <w:r w:rsidR="7416D9C3">
        <w:t>.</w:t>
      </w:r>
      <w:r>
        <w:t xml:space="preserve"> Table </w:t>
      </w:r>
      <w:r w:rsidR="000F1627">
        <w:t>3</w:t>
      </w:r>
      <w:r>
        <w:t xml:space="preserve"> </w:t>
      </w:r>
      <w:r w:rsidR="7416D9C3">
        <w:t>summarizes</w:t>
      </w:r>
      <w:r>
        <w:t xml:space="preserve"> the final number of images per class </w:t>
      </w:r>
      <w:r w:rsidR="7416D9C3">
        <w:t>across</w:t>
      </w:r>
      <w:r>
        <w:t xml:space="preserve"> each subset, </w:t>
      </w:r>
      <w:r w:rsidR="7416D9C3">
        <w:t>demonstrating</w:t>
      </w:r>
      <w:r>
        <w:t xml:space="preserve"> well</w:t>
      </w:r>
      <w:r w:rsidR="7416D9C3">
        <w:t>-</w:t>
      </w:r>
      <w:r>
        <w:t>balanced</w:t>
      </w:r>
      <w:r w:rsidR="7416D9C3">
        <w:t xml:space="preserve"> and representative distributions</w:t>
      </w:r>
      <w:r>
        <w:t>.</w:t>
      </w:r>
    </w:p>
    <w:p w14:paraId="22A2B3BE" w14:textId="235FF519" w:rsidR="1932C8C7" w:rsidRDefault="1932C8C7" w:rsidP="1932C8C7">
      <w:pPr>
        <w:pStyle w:val="NormalWeb"/>
        <w:jc w:val="both"/>
        <w:rPr>
          <w:color w:val="000000" w:themeColor="text1"/>
        </w:rPr>
      </w:pPr>
    </w:p>
    <w:p w14:paraId="7384B98C" w14:textId="470BE495" w:rsidR="36AF2651" w:rsidRDefault="00AC0410" w:rsidP="36AF2651">
      <w:pPr>
        <w:pStyle w:val="NormalWeb"/>
        <w:rPr>
          <w:i/>
          <w:iCs/>
          <w:color w:val="000000" w:themeColor="text1"/>
        </w:rPr>
      </w:pPr>
      <w:r w:rsidRPr="36AF2651">
        <w:rPr>
          <w:b/>
          <w:color w:val="000000" w:themeColor="text1"/>
        </w:rPr>
        <w:t>Table 3: Number of Images per Class in Training, Validation, and Test Sets</w:t>
      </w:r>
      <w:r>
        <w:br/>
      </w:r>
      <w:r w:rsidRPr="36AF2651">
        <w:rPr>
          <w:i/>
          <w:color w:val="000000" w:themeColor="text1"/>
        </w:rPr>
        <w:t>(This table presents the class-wise distribution after splitting the dataset, ensuring balanced and fair evaluation.)</w:t>
      </w:r>
    </w:p>
    <w:tbl>
      <w:tblPr>
        <w:tblStyle w:val="TableGrid"/>
        <w:tblW w:w="7188" w:type="dxa"/>
        <w:tblLook w:val="04A0" w:firstRow="1" w:lastRow="0" w:firstColumn="1" w:lastColumn="0" w:noHBand="0" w:noVBand="1"/>
      </w:tblPr>
      <w:tblGrid>
        <w:gridCol w:w="1527"/>
        <w:gridCol w:w="1535"/>
        <w:gridCol w:w="1737"/>
        <w:gridCol w:w="1084"/>
        <w:gridCol w:w="1305"/>
      </w:tblGrid>
      <w:tr w:rsidR="0092454A" w:rsidRPr="00594BA2" w14:paraId="3A39D5B3" w14:textId="77777777" w:rsidTr="00870BDC">
        <w:trPr>
          <w:trHeight w:val="330"/>
        </w:trPr>
        <w:tc>
          <w:tcPr>
            <w:tcW w:w="0" w:type="auto"/>
            <w:hideMark/>
          </w:tcPr>
          <w:p w14:paraId="4939E48E" w14:textId="77777777" w:rsidR="0092454A" w:rsidRPr="00594BA2" w:rsidRDefault="0092454A" w:rsidP="00ED2C3B">
            <w:pPr>
              <w:spacing w:before="100" w:beforeAutospacing="1" w:after="100" w:afterAutospacing="1"/>
              <w:jc w:val="both"/>
              <w:outlineLvl w:val="1"/>
              <w:rPr>
                <w:color w:val="000000"/>
              </w:rPr>
            </w:pPr>
            <w:r w:rsidRPr="00594BA2">
              <w:rPr>
                <w:color w:val="000000"/>
              </w:rPr>
              <w:t>Class</w:t>
            </w:r>
          </w:p>
        </w:tc>
        <w:tc>
          <w:tcPr>
            <w:tcW w:w="0" w:type="auto"/>
            <w:hideMark/>
          </w:tcPr>
          <w:p w14:paraId="4D0204DC" w14:textId="77777777" w:rsidR="0092454A" w:rsidRPr="00594BA2" w:rsidRDefault="0092454A" w:rsidP="00ED2C3B">
            <w:pPr>
              <w:spacing w:before="100" w:beforeAutospacing="1" w:after="100" w:afterAutospacing="1"/>
              <w:jc w:val="both"/>
              <w:outlineLvl w:val="1"/>
              <w:rPr>
                <w:color w:val="000000"/>
              </w:rPr>
            </w:pPr>
            <w:r w:rsidRPr="00594BA2">
              <w:rPr>
                <w:color w:val="000000"/>
              </w:rPr>
              <w:t>Training Set</w:t>
            </w:r>
          </w:p>
        </w:tc>
        <w:tc>
          <w:tcPr>
            <w:tcW w:w="0" w:type="auto"/>
            <w:hideMark/>
          </w:tcPr>
          <w:p w14:paraId="61814DA0" w14:textId="77777777" w:rsidR="0092454A" w:rsidRPr="00594BA2" w:rsidRDefault="0092454A" w:rsidP="00ED2C3B">
            <w:pPr>
              <w:spacing w:before="100" w:beforeAutospacing="1" w:after="100" w:afterAutospacing="1"/>
              <w:jc w:val="both"/>
              <w:outlineLvl w:val="1"/>
              <w:rPr>
                <w:color w:val="000000"/>
              </w:rPr>
            </w:pPr>
            <w:r w:rsidRPr="00594BA2">
              <w:rPr>
                <w:color w:val="000000"/>
              </w:rPr>
              <w:t>Validation Set</w:t>
            </w:r>
          </w:p>
        </w:tc>
        <w:tc>
          <w:tcPr>
            <w:tcW w:w="0" w:type="auto"/>
            <w:hideMark/>
          </w:tcPr>
          <w:p w14:paraId="388BEDEF" w14:textId="77777777" w:rsidR="0092454A" w:rsidRPr="00594BA2" w:rsidRDefault="0092454A" w:rsidP="00ED2C3B">
            <w:pPr>
              <w:spacing w:before="100" w:beforeAutospacing="1" w:after="100" w:afterAutospacing="1"/>
              <w:jc w:val="both"/>
              <w:outlineLvl w:val="1"/>
              <w:rPr>
                <w:color w:val="000000"/>
              </w:rPr>
            </w:pPr>
            <w:r w:rsidRPr="00594BA2">
              <w:rPr>
                <w:color w:val="000000"/>
              </w:rPr>
              <w:t>Test Set</w:t>
            </w:r>
          </w:p>
        </w:tc>
        <w:tc>
          <w:tcPr>
            <w:tcW w:w="756" w:type="dxa"/>
            <w:hideMark/>
          </w:tcPr>
          <w:p w14:paraId="6B33B87F" w14:textId="77777777" w:rsidR="0092454A" w:rsidRPr="00594BA2" w:rsidRDefault="0092454A" w:rsidP="00ED2C3B">
            <w:pPr>
              <w:spacing w:before="100" w:beforeAutospacing="1" w:after="100" w:afterAutospacing="1"/>
              <w:jc w:val="both"/>
              <w:outlineLvl w:val="1"/>
              <w:rPr>
                <w:color w:val="000000"/>
              </w:rPr>
            </w:pPr>
            <w:r w:rsidRPr="00594BA2">
              <w:rPr>
                <w:color w:val="000000"/>
              </w:rPr>
              <w:t>Total</w:t>
            </w:r>
          </w:p>
        </w:tc>
      </w:tr>
      <w:tr w:rsidR="00013C1A" w:rsidRPr="00013C1A" w14:paraId="45D74DB7" w14:textId="77777777" w:rsidTr="00870BDC">
        <w:trPr>
          <w:trHeight w:val="356"/>
        </w:trPr>
        <w:tc>
          <w:tcPr>
            <w:tcW w:w="0" w:type="auto"/>
            <w:hideMark/>
          </w:tcPr>
          <w:p w14:paraId="57C80DB7" w14:textId="77777777" w:rsidR="00013C1A" w:rsidRPr="00594BA2" w:rsidRDefault="00013C1A" w:rsidP="00013C1A">
            <w:pPr>
              <w:spacing w:before="100" w:beforeAutospacing="1" w:after="100" w:afterAutospacing="1"/>
              <w:jc w:val="both"/>
              <w:outlineLvl w:val="1"/>
              <w:rPr>
                <w:color w:val="000000"/>
              </w:rPr>
            </w:pPr>
            <w:r w:rsidRPr="00594BA2">
              <w:rPr>
                <w:color w:val="000000"/>
              </w:rPr>
              <w:lastRenderedPageBreak/>
              <w:t>Commercial</w:t>
            </w:r>
          </w:p>
        </w:tc>
        <w:tc>
          <w:tcPr>
            <w:tcW w:w="0" w:type="auto"/>
            <w:hideMark/>
          </w:tcPr>
          <w:p w14:paraId="30C30F95" w14:textId="6CAF7994" w:rsidR="00013C1A" w:rsidRPr="00013C1A" w:rsidRDefault="00013C1A" w:rsidP="00013C1A">
            <w:pPr>
              <w:spacing w:before="100" w:beforeAutospacing="1" w:after="100" w:afterAutospacing="1"/>
              <w:jc w:val="both"/>
              <w:outlineLvl w:val="1"/>
              <w:rPr>
                <w:color w:val="000000"/>
              </w:rPr>
            </w:pPr>
            <w:r w:rsidRPr="00013C1A">
              <w:rPr>
                <w:color w:val="000000"/>
              </w:rPr>
              <w:t>1426</w:t>
            </w:r>
          </w:p>
        </w:tc>
        <w:tc>
          <w:tcPr>
            <w:tcW w:w="0" w:type="auto"/>
            <w:hideMark/>
          </w:tcPr>
          <w:p w14:paraId="46398266" w14:textId="55473DEE" w:rsidR="00013C1A" w:rsidRPr="00013C1A" w:rsidRDefault="00013C1A" w:rsidP="00013C1A">
            <w:pPr>
              <w:spacing w:before="100" w:beforeAutospacing="1" w:after="100" w:afterAutospacing="1"/>
              <w:jc w:val="both"/>
              <w:outlineLvl w:val="1"/>
              <w:rPr>
                <w:color w:val="000000"/>
              </w:rPr>
            </w:pPr>
            <w:r w:rsidRPr="00013C1A">
              <w:rPr>
                <w:color w:val="000000"/>
              </w:rPr>
              <w:t>178</w:t>
            </w:r>
          </w:p>
        </w:tc>
        <w:tc>
          <w:tcPr>
            <w:tcW w:w="0" w:type="auto"/>
            <w:hideMark/>
          </w:tcPr>
          <w:p w14:paraId="274C5088" w14:textId="41FCF57A" w:rsidR="00013C1A" w:rsidRPr="00013C1A" w:rsidRDefault="00013C1A" w:rsidP="00013C1A">
            <w:pPr>
              <w:spacing w:before="100" w:beforeAutospacing="1" w:after="100" w:afterAutospacing="1"/>
              <w:jc w:val="both"/>
              <w:outlineLvl w:val="1"/>
              <w:rPr>
                <w:color w:val="000000"/>
              </w:rPr>
            </w:pPr>
            <w:r w:rsidRPr="00013C1A">
              <w:rPr>
                <w:color w:val="000000"/>
              </w:rPr>
              <w:t>178</w:t>
            </w:r>
          </w:p>
        </w:tc>
        <w:tc>
          <w:tcPr>
            <w:tcW w:w="756" w:type="dxa"/>
            <w:hideMark/>
          </w:tcPr>
          <w:p w14:paraId="35BA4434" w14:textId="707E46F8" w:rsidR="00013C1A" w:rsidRPr="00013C1A" w:rsidRDefault="00013C1A" w:rsidP="00013C1A">
            <w:pPr>
              <w:spacing w:before="100" w:beforeAutospacing="1" w:after="100" w:afterAutospacing="1"/>
              <w:jc w:val="both"/>
              <w:outlineLvl w:val="1"/>
              <w:rPr>
                <w:color w:val="000000"/>
              </w:rPr>
            </w:pPr>
            <w:r w:rsidRPr="00013C1A">
              <w:rPr>
                <w:color w:val="000000"/>
              </w:rPr>
              <w:t>1782</w:t>
            </w:r>
          </w:p>
        </w:tc>
      </w:tr>
      <w:tr w:rsidR="00013C1A" w:rsidRPr="00013C1A" w14:paraId="662F4BE0" w14:textId="77777777" w:rsidTr="00870BDC">
        <w:trPr>
          <w:trHeight w:val="330"/>
        </w:trPr>
        <w:tc>
          <w:tcPr>
            <w:tcW w:w="0" w:type="auto"/>
            <w:hideMark/>
          </w:tcPr>
          <w:p w14:paraId="6FCD429D" w14:textId="77777777" w:rsidR="00013C1A" w:rsidRPr="00594BA2" w:rsidRDefault="00013C1A" w:rsidP="00013C1A">
            <w:pPr>
              <w:spacing w:before="100" w:beforeAutospacing="1" w:after="100" w:afterAutospacing="1"/>
              <w:jc w:val="both"/>
              <w:outlineLvl w:val="1"/>
              <w:rPr>
                <w:color w:val="000000"/>
              </w:rPr>
            </w:pPr>
            <w:r w:rsidRPr="00594BA2">
              <w:rPr>
                <w:color w:val="000000"/>
              </w:rPr>
              <w:t>Single-Unit</w:t>
            </w:r>
          </w:p>
        </w:tc>
        <w:tc>
          <w:tcPr>
            <w:tcW w:w="0" w:type="auto"/>
            <w:hideMark/>
          </w:tcPr>
          <w:p w14:paraId="308178C6" w14:textId="328EEDBE" w:rsidR="00013C1A" w:rsidRPr="00013C1A" w:rsidRDefault="00013C1A" w:rsidP="00013C1A">
            <w:pPr>
              <w:spacing w:before="100" w:beforeAutospacing="1" w:after="100" w:afterAutospacing="1"/>
              <w:jc w:val="both"/>
              <w:outlineLvl w:val="1"/>
              <w:rPr>
                <w:color w:val="000000"/>
              </w:rPr>
            </w:pPr>
            <w:r w:rsidRPr="00013C1A">
              <w:rPr>
                <w:color w:val="000000"/>
              </w:rPr>
              <w:t>1385</w:t>
            </w:r>
          </w:p>
        </w:tc>
        <w:tc>
          <w:tcPr>
            <w:tcW w:w="0" w:type="auto"/>
            <w:hideMark/>
          </w:tcPr>
          <w:p w14:paraId="72030171" w14:textId="2545F231" w:rsidR="00013C1A" w:rsidRPr="00013C1A" w:rsidRDefault="00013C1A" w:rsidP="00013C1A">
            <w:pPr>
              <w:spacing w:before="100" w:beforeAutospacing="1" w:after="100" w:afterAutospacing="1"/>
              <w:jc w:val="both"/>
              <w:outlineLvl w:val="1"/>
              <w:rPr>
                <w:color w:val="000000"/>
              </w:rPr>
            </w:pPr>
            <w:r w:rsidRPr="00013C1A">
              <w:rPr>
                <w:color w:val="000000"/>
              </w:rPr>
              <w:t>173</w:t>
            </w:r>
          </w:p>
        </w:tc>
        <w:tc>
          <w:tcPr>
            <w:tcW w:w="0" w:type="auto"/>
            <w:hideMark/>
          </w:tcPr>
          <w:p w14:paraId="785B511F" w14:textId="647629D8" w:rsidR="00013C1A" w:rsidRPr="00013C1A" w:rsidRDefault="00013C1A" w:rsidP="00013C1A">
            <w:pPr>
              <w:spacing w:before="100" w:beforeAutospacing="1" w:after="100" w:afterAutospacing="1"/>
              <w:jc w:val="both"/>
              <w:outlineLvl w:val="1"/>
              <w:rPr>
                <w:color w:val="000000"/>
              </w:rPr>
            </w:pPr>
            <w:r w:rsidRPr="00013C1A">
              <w:rPr>
                <w:color w:val="000000"/>
              </w:rPr>
              <w:t>173</w:t>
            </w:r>
          </w:p>
        </w:tc>
        <w:tc>
          <w:tcPr>
            <w:tcW w:w="756" w:type="dxa"/>
            <w:hideMark/>
          </w:tcPr>
          <w:p w14:paraId="624402E1" w14:textId="6A3693F0" w:rsidR="00013C1A" w:rsidRPr="00013C1A" w:rsidRDefault="00013C1A" w:rsidP="00013C1A">
            <w:pPr>
              <w:spacing w:before="100" w:beforeAutospacing="1" w:after="100" w:afterAutospacing="1"/>
              <w:jc w:val="both"/>
              <w:outlineLvl w:val="1"/>
              <w:rPr>
                <w:color w:val="000000"/>
              </w:rPr>
            </w:pPr>
            <w:r w:rsidRPr="00013C1A">
              <w:rPr>
                <w:color w:val="000000"/>
              </w:rPr>
              <w:t>1731</w:t>
            </w:r>
          </w:p>
        </w:tc>
      </w:tr>
      <w:tr w:rsidR="00013C1A" w:rsidRPr="00013C1A" w14:paraId="3410AA51" w14:textId="77777777" w:rsidTr="00870BDC">
        <w:trPr>
          <w:trHeight w:val="330"/>
        </w:trPr>
        <w:tc>
          <w:tcPr>
            <w:tcW w:w="0" w:type="auto"/>
            <w:hideMark/>
          </w:tcPr>
          <w:p w14:paraId="3F7EBDEC" w14:textId="77777777" w:rsidR="00013C1A" w:rsidRPr="00594BA2" w:rsidRDefault="00013C1A" w:rsidP="00013C1A">
            <w:pPr>
              <w:spacing w:before="100" w:beforeAutospacing="1" w:after="100" w:afterAutospacing="1"/>
              <w:jc w:val="both"/>
              <w:outlineLvl w:val="1"/>
              <w:rPr>
                <w:color w:val="000000"/>
              </w:rPr>
            </w:pPr>
            <w:r w:rsidRPr="00594BA2">
              <w:rPr>
                <w:color w:val="000000"/>
              </w:rPr>
              <w:t>Multi-Unit</w:t>
            </w:r>
          </w:p>
        </w:tc>
        <w:tc>
          <w:tcPr>
            <w:tcW w:w="0" w:type="auto"/>
            <w:hideMark/>
          </w:tcPr>
          <w:p w14:paraId="7C48CFA3" w14:textId="1CB95676" w:rsidR="00013C1A" w:rsidRPr="00013C1A" w:rsidRDefault="00013C1A" w:rsidP="00013C1A">
            <w:pPr>
              <w:spacing w:before="100" w:beforeAutospacing="1" w:after="100" w:afterAutospacing="1"/>
              <w:jc w:val="both"/>
              <w:outlineLvl w:val="1"/>
              <w:rPr>
                <w:color w:val="000000"/>
              </w:rPr>
            </w:pPr>
            <w:r w:rsidRPr="00013C1A">
              <w:rPr>
                <w:color w:val="000000"/>
              </w:rPr>
              <w:t>1331</w:t>
            </w:r>
          </w:p>
        </w:tc>
        <w:tc>
          <w:tcPr>
            <w:tcW w:w="0" w:type="auto"/>
            <w:hideMark/>
          </w:tcPr>
          <w:p w14:paraId="1052964E" w14:textId="03DD3FB4" w:rsidR="00013C1A" w:rsidRPr="00013C1A" w:rsidRDefault="00013C1A" w:rsidP="00013C1A">
            <w:pPr>
              <w:spacing w:before="100" w:beforeAutospacing="1" w:after="100" w:afterAutospacing="1"/>
              <w:jc w:val="both"/>
              <w:outlineLvl w:val="1"/>
              <w:rPr>
                <w:color w:val="000000"/>
              </w:rPr>
            </w:pPr>
            <w:r w:rsidRPr="00013C1A">
              <w:rPr>
                <w:color w:val="000000"/>
              </w:rPr>
              <w:t>166</w:t>
            </w:r>
          </w:p>
        </w:tc>
        <w:tc>
          <w:tcPr>
            <w:tcW w:w="0" w:type="auto"/>
            <w:hideMark/>
          </w:tcPr>
          <w:p w14:paraId="4B5CEC00" w14:textId="3F83D05C" w:rsidR="00013C1A" w:rsidRPr="00013C1A" w:rsidRDefault="00013C1A" w:rsidP="00013C1A">
            <w:pPr>
              <w:spacing w:before="100" w:beforeAutospacing="1" w:after="100" w:afterAutospacing="1"/>
              <w:jc w:val="both"/>
              <w:outlineLvl w:val="1"/>
              <w:rPr>
                <w:color w:val="000000"/>
              </w:rPr>
            </w:pPr>
            <w:r w:rsidRPr="00013C1A">
              <w:rPr>
                <w:color w:val="000000"/>
              </w:rPr>
              <w:t>166</w:t>
            </w:r>
          </w:p>
        </w:tc>
        <w:tc>
          <w:tcPr>
            <w:tcW w:w="756" w:type="dxa"/>
            <w:hideMark/>
          </w:tcPr>
          <w:p w14:paraId="46D6A8A5" w14:textId="487CF212" w:rsidR="00013C1A" w:rsidRPr="00013C1A" w:rsidRDefault="00013C1A" w:rsidP="00013C1A">
            <w:pPr>
              <w:spacing w:before="100" w:beforeAutospacing="1" w:after="100" w:afterAutospacing="1"/>
              <w:jc w:val="both"/>
              <w:outlineLvl w:val="1"/>
              <w:rPr>
                <w:color w:val="000000"/>
              </w:rPr>
            </w:pPr>
            <w:r w:rsidRPr="00013C1A">
              <w:rPr>
                <w:color w:val="000000"/>
              </w:rPr>
              <w:t>1663</w:t>
            </w:r>
          </w:p>
        </w:tc>
      </w:tr>
      <w:tr w:rsidR="00013C1A" w:rsidRPr="00013C1A" w14:paraId="57F2AD05" w14:textId="77777777" w:rsidTr="00870BDC">
        <w:trPr>
          <w:trHeight w:val="356"/>
        </w:trPr>
        <w:tc>
          <w:tcPr>
            <w:tcW w:w="0" w:type="auto"/>
            <w:hideMark/>
          </w:tcPr>
          <w:p w14:paraId="7E62C03C" w14:textId="77777777" w:rsidR="00013C1A" w:rsidRPr="00594BA2" w:rsidRDefault="00013C1A" w:rsidP="00013C1A">
            <w:pPr>
              <w:spacing w:before="100" w:beforeAutospacing="1" w:after="100" w:afterAutospacing="1"/>
              <w:jc w:val="both"/>
              <w:outlineLvl w:val="1"/>
              <w:rPr>
                <w:color w:val="000000"/>
              </w:rPr>
            </w:pPr>
            <w:r w:rsidRPr="00594BA2">
              <w:rPr>
                <w:color w:val="000000"/>
              </w:rPr>
              <w:t>Industrial</w:t>
            </w:r>
          </w:p>
        </w:tc>
        <w:tc>
          <w:tcPr>
            <w:tcW w:w="0" w:type="auto"/>
            <w:hideMark/>
          </w:tcPr>
          <w:p w14:paraId="2D75C3B2" w14:textId="74D19E78" w:rsidR="00013C1A" w:rsidRPr="00013C1A" w:rsidRDefault="00013C1A" w:rsidP="00013C1A">
            <w:pPr>
              <w:spacing w:before="100" w:beforeAutospacing="1" w:after="100" w:afterAutospacing="1"/>
              <w:jc w:val="both"/>
              <w:outlineLvl w:val="1"/>
              <w:rPr>
                <w:color w:val="000000"/>
              </w:rPr>
            </w:pPr>
            <w:r w:rsidRPr="00013C1A">
              <w:rPr>
                <w:color w:val="000000"/>
              </w:rPr>
              <w:t>1362</w:t>
            </w:r>
          </w:p>
        </w:tc>
        <w:tc>
          <w:tcPr>
            <w:tcW w:w="0" w:type="auto"/>
            <w:hideMark/>
          </w:tcPr>
          <w:p w14:paraId="19E14DEC" w14:textId="68AABAB8" w:rsidR="00013C1A" w:rsidRPr="00013C1A" w:rsidRDefault="00013C1A" w:rsidP="00013C1A">
            <w:pPr>
              <w:spacing w:before="100" w:beforeAutospacing="1" w:after="100" w:afterAutospacing="1"/>
              <w:jc w:val="both"/>
              <w:outlineLvl w:val="1"/>
              <w:rPr>
                <w:color w:val="000000"/>
              </w:rPr>
            </w:pPr>
            <w:r w:rsidRPr="00013C1A">
              <w:rPr>
                <w:color w:val="000000"/>
              </w:rPr>
              <w:t>171</w:t>
            </w:r>
          </w:p>
        </w:tc>
        <w:tc>
          <w:tcPr>
            <w:tcW w:w="0" w:type="auto"/>
            <w:hideMark/>
          </w:tcPr>
          <w:p w14:paraId="73770A6F" w14:textId="7BFF45EB" w:rsidR="00013C1A" w:rsidRPr="00013C1A" w:rsidRDefault="00013C1A" w:rsidP="00013C1A">
            <w:pPr>
              <w:spacing w:before="100" w:beforeAutospacing="1" w:after="100" w:afterAutospacing="1"/>
              <w:jc w:val="both"/>
              <w:outlineLvl w:val="1"/>
              <w:rPr>
                <w:color w:val="000000"/>
              </w:rPr>
            </w:pPr>
            <w:r w:rsidRPr="00013C1A">
              <w:rPr>
                <w:color w:val="000000"/>
              </w:rPr>
              <w:t>171</w:t>
            </w:r>
          </w:p>
        </w:tc>
        <w:tc>
          <w:tcPr>
            <w:tcW w:w="756" w:type="dxa"/>
            <w:hideMark/>
          </w:tcPr>
          <w:p w14:paraId="38D82AE7" w14:textId="7034C0E3" w:rsidR="00013C1A" w:rsidRPr="00013C1A" w:rsidRDefault="00013C1A" w:rsidP="00013C1A">
            <w:pPr>
              <w:spacing w:before="100" w:beforeAutospacing="1" w:after="100" w:afterAutospacing="1"/>
              <w:jc w:val="both"/>
              <w:outlineLvl w:val="1"/>
              <w:rPr>
                <w:color w:val="000000"/>
              </w:rPr>
            </w:pPr>
            <w:r w:rsidRPr="00013C1A">
              <w:rPr>
                <w:color w:val="000000"/>
              </w:rPr>
              <w:t>1702</w:t>
            </w:r>
          </w:p>
        </w:tc>
      </w:tr>
      <w:tr w:rsidR="00013C1A" w:rsidRPr="00013C1A" w14:paraId="577731EF" w14:textId="77777777" w:rsidTr="00870BDC">
        <w:trPr>
          <w:trHeight w:val="330"/>
        </w:trPr>
        <w:tc>
          <w:tcPr>
            <w:tcW w:w="0" w:type="auto"/>
            <w:hideMark/>
          </w:tcPr>
          <w:p w14:paraId="13E46F23" w14:textId="77777777" w:rsidR="00013C1A" w:rsidRPr="00594BA2" w:rsidRDefault="00013C1A" w:rsidP="00013C1A">
            <w:pPr>
              <w:spacing w:before="100" w:beforeAutospacing="1" w:after="100" w:afterAutospacing="1"/>
              <w:jc w:val="both"/>
              <w:outlineLvl w:val="1"/>
              <w:rPr>
                <w:color w:val="000000"/>
              </w:rPr>
            </w:pPr>
            <w:r w:rsidRPr="00594BA2">
              <w:rPr>
                <w:color w:val="000000"/>
              </w:rPr>
              <w:t>High-Rise</w:t>
            </w:r>
          </w:p>
        </w:tc>
        <w:tc>
          <w:tcPr>
            <w:tcW w:w="0" w:type="auto"/>
            <w:hideMark/>
          </w:tcPr>
          <w:p w14:paraId="3D884EC8" w14:textId="40BB88C5" w:rsidR="00013C1A" w:rsidRPr="00013C1A" w:rsidRDefault="00013C1A" w:rsidP="00013C1A">
            <w:pPr>
              <w:spacing w:before="100" w:beforeAutospacing="1" w:after="100" w:afterAutospacing="1"/>
              <w:jc w:val="both"/>
              <w:outlineLvl w:val="1"/>
              <w:rPr>
                <w:color w:val="000000"/>
              </w:rPr>
            </w:pPr>
            <w:r w:rsidRPr="00013C1A">
              <w:rPr>
                <w:color w:val="000000"/>
              </w:rPr>
              <w:t>1315</w:t>
            </w:r>
          </w:p>
        </w:tc>
        <w:tc>
          <w:tcPr>
            <w:tcW w:w="0" w:type="auto"/>
            <w:hideMark/>
          </w:tcPr>
          <w:p w14:paraId="314329EC" w14:textId="7F247646" w:rsidR="00013C1A" w:rsidRPr="00013C1A" w:rsidRDefault="00013C1A" w:rsidP="00013C1A">
            <w:pPr>
              <w:spacing w:before="100" w:beforeAutospacing="1" w:after="100" w:afterAutospacing="1"/>
              <w:jc w:val="both"/>
              <w:outlineLvl w:val="1"/>
              <w:rPr>
                <w:color w:val="000000"/>
              </w:rPr>
            </w:pPr>
            <w:r w:rsidRPr="00013C1A">
              <w:rPr>
                <w:color w:val="000000"/>
              </w:rPr>
              <w:t>165</w:t>
            </w:r>
          </w:p>
        </w:tc>
        <w:tc>
          <w:tcPr>
            <w:tcW w:w="0" w:type="auto"/>
            <w:hideMark/>
          </w:tcPr>
          <w:p w14:paraId="78ABFF59" w14:textId="36847869" w:rsidR="00013C1A" w:rsidRPr="00013C1A" w:rsidRDefault="00013C1A" w:rsidP="00013C1A">
            <w:pPr>
              <w:spacing w:before="100" w:beforeAutospacing="1" w:after="100" w:afterAutospacing="1"/>
              <w:jc w:val="both"/>
              <w:outlineLvl w:val="1"/>
              <w:rPr>
                <w:color w:val="000000"/>
              </w:rPr>
            </w:pPr>
            <w:r w:rsidRPr="00013C1A">
              <w:rPr>
                <w:color w:val="000000"/>
              </w:rPr>
              <w:t>165</w:t>
            </w:r>
          </w:p>
        </w:tc>
        <w:tc>
          <w:tcPr>
            <w:tcW w:w="756" w:type="dxa"/>
            <w:hideMark/>
          </w:tcPr>
          <w:p w14:paraId="796FF782" w14:textId="5613454B" w:rsidR="00013C1A" w:rsidRPr="00013C1A" w:rsidRDefault="00013C1A" w:rsidP="00013C1A">
            <w:pPr>
              <w:spacing w:before="100" w:beforeAutospacing="1" w:after="100" w:afterAutospacing="1"/>
              <w:jc w:val="both"/>
              <w:outlineLvl w:val="1"/>
              <w:rPr>
                <w:color w:val="000000"/>
              </w:rPr>
            </w:pPr>
            <w:r w:rsidRPr="00013C1A">
              <w:rPr>
                <w:color w:val="000000"/>
              </w:rPr>
              <w:t>1645</w:t>
            </w:r>
          </w:p>
        </w:tc>
      </w:tr>
      <w:tr w:rsidR="00013C1A" w:rsidRPr="00013C1A" w14:paraId="5FA65C84" w14:textId="77777777" w:rsidTr="00870BDC">
        <w:trPr>
          <w:trHeight w:val="330"/>
        </w:trPr>
        <w:tc>
          <w:tcPr>
            <w:tcW w:w="0" w:type="auto"/>
            <w:hideMark/>
          </w:tcPr>
          <w:p w14:paraId="12C37378" w14:textId="77777777" w:rsidR="00013C1A" w:rsidRPr="00594BA2" w:rsidRDefault="00013C1A" w:rsidP="00013C1A">
            <w:pPr>
              <w:spacing w:before="100" w:beforeAutospacing="1" w:after="100" w:afterAutospacing="1"/>
              <w:jc w:val="both"/>
              <w:outlineLvl w:val="1"/>
              <w:rPr>
                <w:color w:val="000000"/>
              </w:rPr>
            </w:pPr>
            <w:r w:rsidRPr="00594BA2">
              <w:rPr>
                <w:color w:val="000000"/>
              </w:rPr>
              <w:t>Hospital</w:t>
            </w:r>
          </w:p>
        </w:tc>
        <w:tc>
          <w:tcPr>
            <w:tcW w:w="0" w:type="auto"/>
            <w:hideMark/>
          </w:tcPr>
          <w:p w14:paraId="6F318DAB" w14:textId="539C9F83" w:rsidR="00013C1A" w:rsidRPr="00013C1A" w:rsidRDefault="00013C1A" w:rsidP="00013C1A">
            <w:pPr>
              <w:spacing w:before="100" w:beforeAutospacing="1" w:after="100" w:afterAutospacing="1"/>
              <w:jc w:val="both"/>
              <w:outlineLvl w:val="1"/>
              <w:rPr>
                <w:color w:val="000000"/>
              </w:rPr>
            </w:pPr>
            <w:r w:rsidRPr="00013C1A">
              <w:rPr>
                <w:color w:val="000000"/>
              </w:rPr>
              <w:t>1360</w:t>
            </w:r>
          </w:p>
        </w:tc>
        <w:tc>
          <w:tcPr>
            <w:tcW w:w="0" w:type="auto"/>
            <w:hideMark/>
          </w:tcPr>
          <w:p w14:paraId="5B14D979" w14:textId="323F9FD9" w:rsidR="00013C1A" w:rsidRPr="00013C1A" w:rsidRDefault="00013C1A" w:rsidP="00013C1A">
            <w:pPr>
              <w:spacing w:before="100" w:beforeAutospacing="1" w:after="100" w:afterAutospacing="1"/>
              <w:jc w:val="both"/>
              <w:outlineLvl w:val="1"/>
              <w:rPr>
                <w:color w:val="000000"/>
              </w:rPr>
            </w:pPr>
            <w:r w:rsidRPr="00013C1A">
              <w:rPr>
                <w:color w:val="000000"/>
              </w:rPr>
              <w:t>170</w:t>
            </w:r>
          </w:p>
        </w:tc>
        <w:tc>
          <w:tcPr>
            <w:tcW w:w="0" w:type="auto"/>
            <w:hideMark/>
          </w:tcPr>
          <w:p w14:paraId="49E7D6A4" w14:textId="415A52C6" w:rsidR="00013C1A" w:rsidRPr="00013C1A" w:rsidRDefault="00013C1A" w:rsidP="00013C1A">
            <w:pPr>
              <w:spacing w:before="100" w:beforeAutospacing="1" w:after="100" w:afterAutospacing="1"/>
              <w:jc w:val="both"/>
              <w:outlineLvl w:val="1"/>
              <w:rPr>
                <w:color w:val="000000"/>
              </w:rPr>
            </w:pPr>
            <w:r w:rsidRPr="00013C1A">
              <w:rPr>
                <w:color w:val="000000"/>
              </w:rPr>
              <w:t>170</w:t>
            </w:r>
          </w:p>
        </w:tc>
        <w:tc>
          <w:tcPr>
            <w:tcW w:w="756" w:type="dxa"/>
            <w:hideMark/>
          </w:tcPr>
          <w:p w14:paraId="5E2229B1" w14:textId="73708586" w:rsidR="00013C1A" w:rsidRPr="00013C1A" w:rsidRDefault="00013C1A" w:rsidP="00013C1A">
            <w:pPr>
              <w:spacing w:before="100" w:beforeAutospacing="1" w:after="100" w:afterAutospacing="1"/>
              <w:jc w:val="both"/>
              <w:outlineLvl w:val="1"/>
              <w:rPr>
                <w:color w:val="000000"/>
              </w:rPr>
            </w:pPr>
            <w:r w:rsidRPr="00013C1A">
              <w:rPr>
                <w:color w:val="000000"/>
              </w:rPr>
              <w:t>1700</w:t>
            </w:r>
          </w:p>
        </w:tc>
      </w:tr>
      <w:tr w:rsidR="00013C1A" w:rsidRPr="00013C1A" w14:paraId="383B38F4" w14:textId="77777777" w:rsidTr="00870BDC">
        <w:trPr>
          <w:trHeight w:val="330"/>
        </w:trPr>
        <w:tc>
          <w:tcPr>
            <w:tcW w:w="0" w:type="auto"/>
            <w:hideMark/>
          </w:tcPr>
          <w:p w14:paraId="0C381F67" w14:textId="77777777" w:rsidR="00013C1A" w:rsidRPr="00594BA2" w:rsidRDefault="00013C1A" w:rsidP="00013C1A">
            <w:pPr>
              <w:spacing w:before="100" w:beforeAutospacing="1" w:after="100" w:afterAutospacing="1"/>
              <w:jc w:val="both"/>
              <w:outlineLvl w:val="1"/>
              <w:rPr>
                <w:color w:val="000000"/>
              </w:rPr>
            </w:pPr>
            <w:r w:rsidRPr="00594BA2">
              <w:rPr>
                <w:color w:val="000000"/>
              </w:rPr>
              <w:t>School</w:t>
            </w:r>
          </w:p>
        </w:tc>
        <w:tc>
          <w:tcPr>
            <w:tcW w:w="0" w:type="auto"/>
            <w:hideMark/>
          </w:tcPr>
          <w:p w14:paraId="60197806" w14:textId="4DB797AA" w:rsidR="00013C1A" w:rsidRPr="00013C1A" w:rsidRDefault="00013C1A" w:rsidP="00013C1A">
            <w:pPr>
              <w:spacing w:before="100" w:beforeAutospacing="1" w:after="100" w:afterAutospacing="1"/>
              <w:jc w:val="both"/>
              <w:outlineLvl w:val="1"/>
              <w:rPr>
                <w:color w:val="000000"/>
              </w:rPr>
            </w:pPr>
            <w:r w:rsidRPr="00013C1A">
              <w:rPr>
                <w:color w:val="000000"/>
              </w:rPr>
              <w:t>1358</w:t>
            </w:r>
          </w:p>
        </w:tc>
        <w:tc>
          <w:tcPr>
            <w:tcW w:w="0" w:type="auto"/>
            <w:hideMark/>
          </w:tcPr>
          <w:p w14:paraId="4C1E7491" w14:textId="6105551F" w:rsidR="00013C1A" w:rsidRPr="00013C1A" w:rsidRDefault="00013C1A" w:rsidP="00013C1A">
            <w:pPr>
              <w:spacing w:before="100" w:beforeAutospacing="1" w:after="100" w:afterAutospacing="1"/>
              <w:jc w:val="both"/>
              <w:outlineLvl w:val="1"/>
              <w:rPr>
                <w:color w:val="000000"/>
              </w:rPr>
            </w:pPr>
            <w:r w:rsidRPr="00013C1A">
              <w:rPr>
                <w:color w:val="000000"/>
              </w:rPr>
              <w:t>170</w:t>
            </w:r>
          </w:p>
        </w:tc>
        <w:tc>
          <w:tcPr>
            <w:tcW w:w="0" w:type="auto"/>
            <w:hideMark/>
          </w:tcPr>
          <w:p w14:paraId="476AB837" w14:textId="1646FCCB" w:rsidR="00013C1A" w:rsidRPr="00013C1A" w:rsidRDefault="00013C1A" w:rsidP="00013C1A">
            <w:pPr>
              <w:spacing w:before="100" w:beforeAutospacing="1" w:after="100" w:afterAutospacing="1"/>
              <w:jc w:val="both"/>
              <w:outlineLvl w:val="1"/>
              <w:rPr>
                <w:color w:val="000000"/>
              </w:rPr>
            </w:pPr>
            <w:r w:rsidRPr="00013C1A">
              <w:rPr>
                <w:color w:val="000000"/>
              </w:rPr>
              <w:t>170</w:t>
            </w:r>
          </w:p>
        </w:tc>
        <w:tc>
          <w:tcPr>
            <w:tcW w:w="756" w:type="dxa"/>
            <w:hideMark/>
          </w:tcPr>
          <w:p w14:paraId="6429F224" w14:textId="4D3DB78E" w:rsidR="00013C1A" w:rsidRPr="00013C1A" w:rsidRDefault="00013C1A" w:rsidP="00013C1A">
            <w:pPr>
              <w:spacing w:before="100" w:beforeAutospacing="1" w:after="100" w:afterAutospacing="1"/>
              <w:jc w:val="both"/>
              <w:outlineLvl w:val="1"/>
              <w:rPr>
                <w:color w:val="000000"/>
              </w:rPr>
            </w:pPr>
            <w:r w:rsidRPr="00013C1A">
              <w:rPr>
                <w:color w:val="000000"/>
              </w:rPr>
              <w:t>1698</w:t>
            </w:r>
          </w:p>
        </w:tc>
      </w:tr>
      <w:tr w:rsidR="00013C1A" w:rsidRPr="00013C1A" w14:paraId="24489840" w14:textId="77777777" w:rsidTr="00870BDC">
        <w:trPr>
          <w:trHeight w:val="356"/>
        </w:trPr>
        <w:tc>
          <w:tcPr>
            <w:tcW w:w="0" w:type="auto"/>
            <w:hideMark/>
          </w:tcPr>
          <w:p w14:paraId="5304B55E" w14:textId="77777777" w:rsidR="00013C1A" w:rsidRPr="00594BA2" w:rsidRDefault="00013C1A" w:rsidP="00013C1A">
            <w:pPr>
              <w:spacing w:before="100" w:beforeAutospacing="1" w:after="100" w:afterAutospacing="1"/>
              <w:jc w:val="both"/>
              <w:outlineLvl w:val="1"/>
              <w:rPr>
                <w:color w:val="000000"/>
              </w:rPr>
            </w:pPr>
            <w:r w:rsidRPr="00594BA2">
              <w:rPr>
                <w:color w:val="000000"/>
              </w:rPr>
              <w:t>Total</w:t>
            </w:r>
          </w:p>
        </w:tc>
        <w:tc>
          <w:tcPr>
            <w:tcW w:w="0" w:type="auto"/>
            <w:hideMark/>
          </w:tcPr>
          <w:p w14:paraId="76AEB0FC" w14:textId="474EE3E1" w:rsidR="00013C1A" w:rsidRPr="00013C1A" w:rsidRDefault="00013C1A" w:rsidP="00013C1A">
            <w:pPr>
              <w:spacing w:before="100" w:beforeAutospacing="1" w:after="100" w:afterAutospacing="1"/>
              <w:jc w:val="both"/>
              <w:outlineLvl w:val="1"/>
              <w:rPr>
                <w:color w:val="000000"/>
              </w:rPr>
            </w:pPr>
            <w:r w:rsidRPr="00013C1A">
              <w:rPr>
                <w:color w:val="000000"/>
              </w:rPr>
              <w:t>9537</w:t>
            </w:r>
          </w:p>
        </w:tc>
        <w:tc>
          <w:tcPr>
            <w:tcW w:w="0" w:type="auto"/>
            <w:hideMark/>
          </w:tcPr>
          <w:p w14:paraId="26C8AB95" w14:textId="7D48B9DB" w:rsidR="00013C1A" w:rsidRPr="00013C1A" w:rsidRDefault="00013C1A" w:rsidP="00013C1A">
            <w:pPr>
              <w:spacing w:before="100" w:beforeAutospacing="1" w:after="100" w:afterAutospacing="1"/>
              <w:jc w:val="both"/>
              <w:outlineLvl w:val="1"/>
              <w:rPr>
                <w:color w:val="000000"/>
              </w:rPr>
            </w:pPr>
            <w:r w:rsidRPr="00013C1A">
              <w:rPr>
                <w:color w:val="000000"/>
              </w:rPr>
              <w:t>1193</w:t>
            </w:r>
          </w:p>
        </w:tc>
        <w:tc>
          <w:tcPr>
            <w:tcW w:w="0" w:type="auto"/>
            <w:hideMark/>
          </w:tcPr>
          <w:p w14:paraId="7B6B4C84" w14:textId="5BD6EBC8" w:rsidR="00013C1A" w:rsidRPr="00013C1A" w:rsidRDefault="00013C1A" w:rsidP="00013C1A">
            <w:pPr>
              <w:spacing w:before="100" w:beforeAutospacing="1" w:after="100" w:afterAutospacing="1"/>
              <w:jc w:val="both"/>
              <w:outlineLvl w:val="1"/>
              <w:rPr>
                <w:color w:val="000000"/>
              </w:rPr>
            </w:pPr>
            <w:r w:rsidRPr="00013C1A">
              <w:rPr>
                <w:color w:val="000000"/>
              </w:rPr>
              <w:t>1193</w:t>
            </w:r>
          </w:p>
        </w:tc>
        <w:tc>
          <w:tcPr>
            <w:tcW w:w="756" w:type="dxa"/>
            <w:hideMark/>
          </w:tcPr>
          <w:p w14:paraId="5E63588A" w14:textId="710F0732" w:rsidR="00013C1A" w:rsidRPr="00013C1A" w:rsidRDefault="00013C1A" w:rsidP="00013C1A">
            <w:pPr>
              <w:spacing w:before="100" w:beforeAutospacing="1" w:after="100" w:afterAutospacing="1"/>
              <w:jc w:val="both"/>
              <w:outlineLvl w:val="1"/>
              <w:rPr>
                <w:color w:val="000000"/>
              </w:rPr>
            </w:pPr>
            <w:commentRangeStart w:id="43"/>
            <w:r w:rsidRPr="00013C1A">
              <w:rPr>
                <w:color w:val="000000"/>
              </w:rPr>
              <w:t>11921</w:t>
            </w:r>
            <w:commentRangeEnd w:id="43"/>
            <w:r w:rsidR="00FD1056">
              <w:rPr>
                <w:rStyle w:val="CommentReference"/>
              </w:rPr>
              <w:commentReference w:id="43"/>
            </w:r>
          </w:p>
        </w:tc>
      </w:tr>
    </w:tbl>
    <w:p w14:paraId="23D6D329" w14:textId="05993FE5" w:rsidR="68AA174D" w:rsidRDefault="68AA174D" w:rsidP="00013C1A">
      <w:pPr>
        <w:pStyle w:val="NormalWeb"/>
        <w:jc w:val="both"/>
        <w:rPr>
          <w:color w:val="000000" w:themeColor="text1"/>
        </w:rPr>
      </w:pPr>
    </w:p>
    <w:p w14:paraId="352A6579" w14:textId="0162235C" w:rsidR="564DE0F5" w:rsidRDefault="5DBAE4B6" w:rsidP="68F09FA5">
      <w:pPr>
        <w:pStyle w:val="NormalWeb"/>
        <w:jc w:val="both"/>
        <w:rPr>
          <w:b/>
          <w:bCs/>
          <w:color w:val="000000" w:themeColor="text1"/>
        </w:rPr>
      </w:pPr>
      <w:r w:rsidRPr="68F09FA5">
        <w:rPr>
          <w:b/>
          <w:bCs/>
          <w:color w:val="000000" w:themeColor="text1"/>
        </w:rPr>
        <w:t>3.</w:t>
      </w:r>
      <w:r w:rsidR="7B826373" w:rsidRPr="68F09FA5">
        <w:rPr>
          <w:b/>
          <w:bCs/>
          <w:color w:val="000000" w:themeColor="text1"/>
        </w:rPr>
        <w:t>2</w:t>
      </w:r>
      <w:r w:rsidRPr="68F09FA5">
        <w:rPr>
          <w:b/>
          <w:bCs/>
          <w:color w:val="000000" w:themeColor="text1"/>
        </w:rPr>
        <w:t xml:space="preserve"> </w:t>
      </w:r>
      <w:r w:rsidR="03B33F57" w:rsidRPr="68F09FA5">
        <w:rPr>
          <w:b/>
          <w:bCs/>
          <w:color w:val="000000" w:themeColor="text1"/>
        </w:rPr>
        <w:t>Model</w:t>
      </w:r>
    </w:p>
    <w:p w14:paraId="1898022B" w14:textId="2156AA81" w:rsidR="604A9FDB" w:rsidRDefault="604A9FDB" w:rsidP="01336183">
      <w:pPr>
        <w:pStyle w:val="NormalWeb"/>
        <w:ind w:firstLine="720"/>
        <w:jc w:val="both"/>
        <w:rPr>
          <w:color w:val="000000" w:themeColor="text1"/>
        </w:rPr>
      </w:pPr>
      <w:r w:rsidRPr="68F09FA5">
        <w:rPr>
          <w:color w:val="000000" w:themeColor="text1"/>
        </w:rPr>
        <w:t xml:space="preserve">To enhance building detection capabilities while preserving our established preprocessing workflow, we integrated a segmentation module into our pipeline. After resizing each input image to 512×512 pixels and normalizing pixel intensities, images were processed using ReFineNet, a pretrained segmentation network </w:t>
      </w:r>
      <w:r w:rsidRPr="68F09FA5">
        <w:rPr>
          <w:color w:val="000000" w:themeColor="text1"/>
        </w:rPr>
        <w:fldChar w:fldCharType="begin"/>
      </w:r>
      <w:r w:rsidRPr="68F09FA5">
        <w:rPr>
          <w:color w:val="000000" w:themeColor="text1"/>
        </w:rPr>
        <w:instrText xml:space="preserve"> ADDIN ZOTERO_ITEM CSL_CITATION {"citationID":"vW3nW1v0","properties":{"formattedCitation":"(Lin et al., 2021)","plainCitation":"(Lin et al., 2021)","noteIndex":0},"citationItems":[{"id":344,"uris":["http://zotero.org/users/15844161/items/GD4SD5IT"],"itemData":{"id":344,"type":"article-journal","abstract":"Quantifying aerosol compositions (e.g., type, loading) from remotely sensed measurements by spaceborne, suborbital and ground-based platforms is a challenging task. In this study, the first and second-order spectral derivatives of aerosol optical depth (AOD) with respect to wavelength are explored to determine the partitions of the major components of aerosols based on the spectral dependence of their particle optical size and complex refractive index. With theoretical simulations from the Second Simulation of a Satellite Signal in the Solar Spectrum (6S) model, AOD spectral derivatives are characterized for collective models of aerosol types, such as mineral dust (DS) particles, biomass-burning (BB) aerosols and anthropogenic pollutants (AP), as well as stretching out to the mixtures among them. Based on the intrinsic values from normalized spectral derivatives, referenced as the Normalized Derivative Aerosol Index (NDAI), a unique pattern is clearly exhibited for bounding the major aerosol components; in turn, fractions of the total AOD (fAOD) for major aerosol components can be extracted. The subtlety of this NDAI method is examined by using measurements of typical aerosol cases identified carefully by the ground-based Aerosol Robotic Network (AERONET) sun–sky spectroradiometer. The results may be highly practicable for quantifying fAOD among mixed-type aerosols by means of the normalized AOD spectral derivatives.","container-title":"Remote Sensing","DOI":"10.3390/rs13081544","ISSN":"2072-4292","issue":"8","journalAbbreviation":"Remote Sensing","language":"en","license":"https://creativecommons.org/licenses/by/4.0/","page":"1544","source":"DOI.org (Crossref)","title":"Spectral Derivatives of Optical Depth for Partitioning Aerosol Type and Loading","URL":"https://www.mdpi.com/2072-4292/13/8/1544","volume":"13","author":[{"family":"Lin","given":"Tang-Huang"},{"family":"Tsay","given":"Si-Chee"},{"family":"Lien","given":"Wei-Hung"},{"family":"Lin","given":"Neng-Huei"},{"family":"Hsiao","given":"Ta-Chih"}],"accessed":{"date-parts":[["2025",2,22]]},"issued":{"date-parts":[["2021",4,16]]}}}],"schema":"https://github.com/citation-style-language/schema/raw/master/csl-citation.json"} </w:instrText>
      </w:r>
      <w:r w:rsidRPr="68F09FA5">
        <w:rPr>
          <w:color w:val="000000" w:themeColor="text1"/>
        </w:rPr>
        <w:fldChar w:fldCharType="separate"/>
      </w:r>
      <w:r w:rsidR="00F42104" w:rsidRPr="68F09FA5">
        <w:rPr>
          <w:noProof/>
          <w:color w:val="000000" w:themeColor="text1"/>
        </w:rPr>
        <w:t>(Lin et al., 2021)</w:t>
      </w:r>
      <w:r w:rsidRPr="68F09FA5">
        <w:rPr>
          <w:color w:val="000000" w:themeColor="text1"/>
        </w:rPr>
        <w:fldChar w:fldCharType="end"/>
      </w:r>
      <w:r w:rsidRPr="68F09FA5">
        <w:rPr>
          <w:color w:val="000000" w:themeColor="text1"/>
        </w:rPr>
        <w:t>. ReFineNet was chosen because of its demonstrated accuracy in semantic segmentation tasks and its proven effectiveness in handling complex scenes and detailed structures in satellite imagery</w:t>
      </w:r>
      <w:r w:rsidR="7C3813FE" w:rsidRPr="68F09FA5">
        <w:rPr>
          <w:color w:val="000000" w:themeColor="text1"/>
        </w:rPr>
        <w:t xml:space="preserve"> (Yechuri et al., 2024)</w:t>
      </w:r>
      <w:r w:rsidRPr="68F09FA5">
        <w:rPr>
          <w:color w:val="000000" w:themeColor="text1"/>
        </w:rPr>
        <w:t>.</w:t>
      </w:r>
      <w:r w:rsidR="52B4B3CB" w:rsidRPr="68F09FA5">
        <w:rPr>
          <w:color w:val="000000" w:themeColor="text1"/>
        </w:rPr>
        <w:t xml:space="preserve"> To further improve mask robustness against variations in building orientation and appearance, we employed test-time augmentation (TTA). TTA involved generating predictions from horizontally and vertically flipped versions of each image and averaging these predictions to yield more consistent segmentation masks. Post-processing further refined these masks by applying morphological opening to eliminate small artifacts and reduce noise, followed by the watershed algorithm, chosen for its efficacy in segmenting connected or overlapping building structures. </w:t>
      </w:r>
      <w:r w:rsidR="02B910D8" w:rsidRPr="68F09FA5">
        <w:rPr>
          <w:color w:val="000000" w:themeColor="text1"/>
        </w:rPr>
        <w:t xml:space="preserve">We </w:t>
      </w:r>
      <w:r w:rsidR="52B4B3CB" w:rsidRPr="68F09FA5">
        <w:rPr>
          <w:color w:val="000000" w:themeColor="text1"/>
        </w:rPr>
        <w:t xml:space="preserve">filtered </w:t>
      </w:r>
      <w:r w:rsidR="02B910D8" w:rsidRPr="68F09FA5">
        <w:rPr>
          <w:color w:val="000000" w:themeColor="text1"/>
        </w:rPr>
        <w:t xml:space="preserve">segmented regions </w:t>
      </w:r>
      <w:r w:rsidR="52B4B3CB" w:rsidRPr="68F09FA5">
        <w:rPr>
          <w:color w:val="000000" w:themeColor="text1"/>
        </w:rPr>
        <w:t xml:space="preserve">by </w:t>
      </w:r>
      <w:r w:rsidR="02B910D8" w:rsidRPr="68F09FA5">
        <w:rPr>
          <w:color w:val="000000" w:themeColor="text1"/>
        </w:rPr>
        <w:t>size</w:t>
      </w:r>
      <w:r w:rsidR="52B4B3CB" w:rsidRPr="68F09FA5">
        <w:rPr>
          <w:color w:val="000000" w:themeColor="text1"/>
        </w:rPr>
        <w:t xml:space="preserve">, retaining only those within </w:t>
      </w:r>
      <w:r w:rsidR="02B910D8" w:rsidRPr="68F09FA5">
        <w:rPr>
          <w:color w:val="000000" w:themeColor="text1"/>
        </w:rPr>
        <w:t>a pixel area</w:t>
      </w:r>
      <w:r w:rsidR="52B4B3CB" w:rsidRPr="68F09FA5">
        <w:rPr>
          <w:color w:val="000000" w:themeColor="text1"/>
        </w:rPr>
        <w:t xml:space="preserve"> range of 500–100,000 pixels, </w:t>
      </w:r>
      <w:r w:rsidR="02B910D8" w:rsidRPr="68F09FA5">
        <w:rPr>
          <w:color w:val="000000" w:themeColor="text1"/>
        </w:rPr>
        <w:t xml:space="preserve">a range determined empirically based on </w:t>
      </w:r>
      <w:r w:rsidR="52B4B3CB" w:rsidRPr="68F09FA5">
        <w:rPr>
          <w:color w:val="000000" w:themeColor="text1"/>
        </w:rPr>
        <w:t xml:space="preserve">typical building footprint sizes </w:t>
      </w:r>
      <w:r w:rsidR="02B910D8" w:rsidRPr="68F09FA5">
        <w:rPr>
          <w:color w:val="000000" w:themeColor="text1"/>
        </w:rPr>
        <w:t>within</w:t>
      </w:r>
      <w:r w:rsidR="52B4B3CB" w:rsidRPr="68F09FA5">
        <w:rPr>
          <w:color w:val="000000" w:themeColor="text1"/>
        </w:rPr>
        <w:t xml:space="preserve"> our dataset.</w:t>
      </w:r>
      <w:r w:rsidR="02B910D8" w:rsidRPr="68F09FA5">
        <w:rPr>
          <w:color w:val="000000" w:themeColor="text1"/>
        </w:rPr>
        <w:t xml:space="preserve"> </w:t>
      </w:r>
      <w:r w:rsidR="52B4B3CB" w:rsidRPr="68F09FA5">
        <w:rPr>
          <w:color w:val="000000" w:themeColor="text1"/>
        </w:rPr>
        <w:t>Valid segments identified through this process were forwarded to the subsequent classification stage, ensuring a seamless integration between detection and classification.</w:t>
      </w:r>
    </w:p>
    <w:p w14:paraId="41695696" w14:textId="3DB3DF29" w:rsidR="009949CD" w:rsidRPr="00FF1DF7" w:rsidRDefault="009949CD" w:rsidP="634C0A5F">
      <w:pPr>
        <w:pStyle w:val="NormalWeb"/>
        <w:ind w:firstLine="720"/>
        <w:jc w:val="both"/>
        <w:rPr>
          <w:color w:val="000000" w:themeColor="text1"/>
        </w:rPr>
      </w:pPr>
    </w:p>
    <w:p w14:paraId="529F8D62" w14:textId="3D2EA159" w:rsidR="002645FC" w:rsidRPr="00137198" w:rsidRDefault="28EE3356" w:rsidP="68F09FA5">
      <w:pPr>
        <w:pStyle w:val="NormalWeb"/>
        <w:jc w:val="both"/>
        <w:rPr>
          <w:color w:val="000000" w:themeColor="text1"/>
        </w:rPr>
      </w:pPr>
      <w:r>
        <w:rPr>
          <w:noProof/>
        </w:rPr>
        <w:drawing>
          <wp:inline distT="0" distB="0" distL="0" distR="0" wp14:anchorId="540A7884" wp14:editId="429F5329">
            <wp:extent cx="5943600" cy="1849755"/>
            <wp:effectExtent l="0" t="0" r="0" b="4445"/>
            <wp:docPr id="1455599954" name="Picture 4" descr="A black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1849755"/>
                    </a:xfrm>
                    <a:prstGeom prst="rect">
                      <a:avLst/>
                    </a:prstGeom>
                  </pic:spPr>
                </pic:pic>
              </a:graphicData>
            </a:graphic>
          </wp:inline>
        </w:drawing>
      </w:r>
      <w:commentRangeStart w:id="44"/>
      <w:r w:rsidR="00253CAD" w:rsidRPr="68F09FA5">
        <w:rPr>
          <w:b/>
          <w:bCs/>
          <w:color w:val="000000" w:themeColor="text1"/>
        </w:rPr>
        <w:t xml:space="preserve">Figure </w:t>
      </w:r>
      <w:r w:rsidR="00476443" w:rsidRPr="68F09FA5">
        <w:rPr>
          <w:b/>
          <w:bCs/>
          <w:color w:val="000000" w:themeColor="text1"/>
        </w:rPr>
        <w:t>5</w:t>
      </w:r>
      <w:r w:rsidR="00253CAD" w:rsidRPr="68F09FA5">
        <w:rPr>
          <w:b/>
          <w:bCs/>
          <w:color w:val="000000" w:themeColor="text1"/>
        </w:rPr>
        <w:t>: Visual Comparison of Segmentation Stages</w:t>
      </w:r>
      <w:r w:rsidR="002645FC">
        <w:br/>
      </w:r>
      <w:commentRangeEnd w:id="44"/>
      <w:r w:rsidR="00B0218C">
        <w:rPr>
          <w:rStyle w:val="CommentReference"/>
        </w:rPr>
        <w:commentReference w:id="44"/>
      </w:r>
      <w:r w:rsidR="00253CAD" w:rsidRPr="68F09FA5">
        <w:rPr>
          <w:i/>
          <w:iCs/>
          <w:color w:val="000000" w:themeColor="text1"/>
        </w:rPr>
        <w:t xml:space="preserve">(A side-by-side comparison showing the initial segmentation mask produced by ReFineNet and </w:t>
      </w:r>
      <w:r w:rsidR="00253CAD" w:rsidRPr="68F09FA5">
        <w:rPr>
          <w:i/>
          <w:iCs/>
          <w:color w:val="000000" w:themeColor="text1"/>
        </w:rPr>
        <w:lastRenderedPageBreak/>
        <w:t xml:space="preserve">the refined segmentation mask after post-processing, including morphological opening </w:t>
      </w:r>
      <w:r w:rsidR="009949CD" w:rsidRPr="68F09FA5">
        <w:rPr>
          <w:i/>
          <w:iCs/>
          <w:color w:val="000000" w:themeColor="text1"/>
        </w:rPr>
        <w:t xml:space="preserve">and </w:t>
      </w:r>
      <w:r w:rsidR="00253CAD" w:rsidRPr="68F09FA5">
        <w:rPr>
          <w:i/>
          <w:iCs/>
          <w:color w:val="000000" w:themeColor="text1"/>
        </w:rPr>
        <w:t>watershed segmentation.)</w:t>
      </w:r>
    </w:p>
    <w:p w14:paraId="7607DC2C" w14:textId="001FE94A" w:rsidR="002645FC" w:rsidRPr="00E9222F" w:rsidRDefault="25D8F768" w:rsidP="7D78810C">
      <w:pPr>
        <w:pStyle w:val="NormalWeb"/>
        <w:jc w:val="both"/>
        <w:rPr>
          <w:color w:val="000000"/>
        </w:rPr>
      </w:pPr>
      <w:r>
        <w:t xml:space="preserve">For the classification task, we selected DenseNet-201 due to its densely connected layers, which alleviate the vanishing gradient problem and promote efficient feature reuse. </w:t>
      </w:r>
      <w:r w:rsidR="3574CC49">
        <w:t>DenseNet also outperformed other architectures.</w:t>
      </w:r>
      <w:r w:rsidR="65A61961">
        <w:t xml:space="preserve"> </w:t>
      </w:r>
      <w:r>
        <w:t>DenseNet's convolutional operation can be expressed as</w:t>
      </w:r>
      <w:r w:rsidR="578F7C05" w:rsidRPr="335F16ED">
        <w:rPr>
          <w:color w:val="000000" w:themeColor="text1"/>
        </w:rPr>
        <w:t>:</w:t>
      </w:r>
    </w:p>
    <w:p w14:paraId="377C2095" w14:textId="06FF84CA" w:rsidR="5C62D7AD" w:rsidRDefault="5C62D7AD" w:rsidP="5C62D7AD">
      <w:pPr>
        <w:pStyle w:val="NormalWeb"/>
        <w:ind w:left="2160" w:firstLine="720"/>
        <w:jc w:val="both"/>
      </w:pPr>
    </w:p>
    <w:p w14:paraId="390518DB" w14:textId="3AA13032" w:rsidR="002645FC" w:rsidRPr="00D45AD8" w:rsidRDefault="004D142A" w:rsidP="56B22A05">
      <w:pPr>
        <w:pStyle w:val="NormalWeb"/>
        <w:ind w:left="2160" w:firstLine="720"/>
        <w:jc w:val="both"/>
      </w:pPr>
      <m:oMathPara>
        <m:oMath>
          <m:sSup>
            <m:sSupPr>
              <m:ctrlPr>
                <w:rPr>
                  <w:rFonts w:ascii="Cambria Math" w:hAnsi="Cambria Math"/>
                  <w:i/>
                  <w:color w:val="000000"/>
                </w:rPr>
              </m:ctrlPr>
            </m:sSupPr>
            <m:e>
              <m:r>
                <m:rPr>
                  <m:sty m:val="bi"/>
                </m:rPr>
                <w:rPr>
                  <w:rFonts w:ascii="Cambria Math" w:hAnsi="Cambria Math"/>
                  <w:color w:val="000000"/>
                </w:rPr>
                <m:t>h</m:t>
              </m:r>
            </m:e>
            <m:sup>
              <m:d>
                <m:dPr>
                  <m:ctrlPr>
                    <w:rPr>
                      <w:rFonts w:ascii="Cambria Math" w:hAnsi="Cambria Math"/>
                      <w:i/>
                      <w:color w:val="000000"/>
                    </w:rPr>
                  </m:ctrlPr>
                </m:dPr>
                <m:e>
                  <m:r>
                    <m:rPr>
                      <m:sty m:val="bi"/>
                    </m:rPr>
                    <w:rPr>
                      <w:rFonts w:ascii="Cambria Math" w:hAnsi="Cambria Math"/>
                      <w:color w:val="000000"/>
                    </w:rPr>
                    <m:t>l</m:t>
                  </m:r>
                </m:e>
              </m:d>
            </m:sup>
          </m:sSup>
          <m:r>
            <w:rPr>
              <w:rFonts w:ascii="Cambria Math" w:hAnsi="Cambria Math"/>
              <w:color w:val="000000"/>
            </w:rPr>
            <m:t>=</m:t>
          </m:r>
          <m:r>
            <w:rPr>
              <w:rFonts w:ascii="Cambria Math" w:hAnsi="Cambria Math"/>
              <w:color w:val="000000"/>
            </w:rPr>
            <m:t>σ</m:t>
          </m:r>
          <m:d>
            <m:dPr>
              <m:ctrlPr>
                <w:rPr>
                  <w:rFonts w:ascii="Cambria Math" w:hAnsi="Cambria Math"/>
                  <w:i/>
                  <w:color w:val="000000"/>
                </w:rPr>
              </m:ctrlPr>
            </m:dPr>
            <m:e>
              <m:sSup>
                <m:sSupPr>
                  <m:ctrlPr>
                    <w:rPr>
                      <w:rFonts w:ascii="Cambria Math" w:hAnsi="Cambria Math"/>
                      <w:i/>
                      <w:color w:val="000000"/>
                    </w:rPr>
                  </m:ctrlPr>
                </m:sSupPr>
                <m:e>
                  <m:r>
                    <m:rPr>
                      <m:sty m:val="bi"/>
                    </m:rPr>
                    <w:rPr>
                      <w:rFonts w:ascii="Cambria Math" w:hAnsi="Cambria Math"/>
                      <w:color w:val="000000"/>
                    </w:rPr>
                    <m:t>W</m:t>
                  </m:r>
                </m:e>
                <m:sup>
                  <m:d>
                    <m:dPr>
                      <m:ctrlPr>
                        <w:rPr>
                          <w:rFonts w:ascii="Cambria Math" w:hAnsi="Cambria Math"/>
                          <w:i/>
                          <w:color w:val="000000"/>
                        </w:rPr>
                      </m:ctrlPr>
                    </m:dPr>
                    <m:e>
                      <m:r>
                        <m:rPr>
                          <m:sty m:val="bi"/>
                        </m:rPr>
                        <w:rPr>
                          <w:rFonts w:ascii="Cambria Math" w:hAnsi="Cambria Math"/>
                          <w:color w:val="000000"/>
                        </w:rPr>
                        <m:t>l</m:t>
                      </m:r>
                    </m:e>
                  </m:d>
                </m:sup>
              </m:sSup>
              <m:r>
                <w:rPr>
                  <w:rFonts w:ascii="Cambria Math" w:hAnsi="Cambria Math"/>
                  <w:color w:val="000000"/>
                </w:rPr>
                <m:t>*</m:t>
              </m:r>
              <m:sSup>
                <m:sSupPr>
                  <m:ctrlPr>
                    <w:rPr>
                      <w:rFonts w:ascii="Cambria Math" w:hAnsi="Cambria Math"/>
                      <w:i/>
                      <w:color w:val="000000"/>
                    </w:rPr>
                  </m:ctrlPr>
                </m:sSupPr>
                <m:e>
                  <m:r>
                    <m:rPr>
                      <m:sty m:val="bi"/>
                    </m:rPr>
                    <w:rPr>
                      <w:rFonts w:ascii="Cambria Math" w:hAnsi="Cambria Math"/>
                      <w:color w:val="000000"/>
                    </w:rPr>
                    <m:t>h</m:t>
                  </m:r>
                </m:e>
                <m:sup>
                  <m:d>
                    <m:dPr>
                      <m:ctrlPr>
                        <w:rPr>
                          <w:rFonts w:ascii="Cambria Math" w:hAnsi="Cambria Math"/>
                          <w:i/>
                          <w:color w:val="000000"/>
                        </w:rPr>
                      </m:ctrlPr>
                    </m:dPr>
                    <m:e>
                      <m:r>
                        <m:rPr>
                          <m:sty m:val="bi"/>
                        </m:rPr>
                        <w:rPr>
                          <w:rFonts w:ascii="Cambria Math" w:hAnsi="Cambria Math"/>
                          <w:color w:val="000000"/>
                        </w:rPr>
                        <m:t>l</m:t>
                      </m:r>
                      <m:r>
                        <w:rPr>
                          <w:rFonts w:ascii="Cambria Math" w:hAnsi="Cambria Math"/>
                          <w:color w:val="000000"/>
                        </w:rPr>
                        <m:t>-</m:t>
                      </m:r>
                      <m:r>
                        <m:rPr>
                          <m:sty m:val="bi"/>
                        </m:rPr>
                        <w:rPr>
                          <w:rFonts w:ascii="Cambria Math" w:hAnsi="Cambria Math"/>
                          <w:color w:val="000000"/>
                        </w:rPr>
                        <m:t>1</m:t>
                      </m:r>
                    </m:e>
                  </m:d>
                </m:sup>
              </m:sSup>
              <m:r>
                <w:rPr>
                  <w:rFonts w:ascii="Cambria Math" w:hAnsi="Cambria Math"/>
                  <w:color w:val="000000"/>
                </w:rPr>
                <m:t>+</m:t>
              </m:r>
              <m:sSup>
                <m:sSupPr>
                  <m:ctrlPr>
                    <w:rPr>
                      <w:rFonts w:ascii="Cambria Math" w:hAnsi="Cambria Math"/>
                      <w:i/>
                      <w:color w:val="000000"/>
                    </w:rPr>
                  </m:ctrlPr>
                </m:sSupPr>
                <m:e>
                  <m:r>
                    <m:rPr>
                      <m:sty m:val="bi"/>
                    </m:rPr>
                    <w:rPr>
                      <w:rFonts w:ascii="Cambria Math" w:hAnsi="Cambria Math"/>
                      <w:color w:val="000000"/>
                    </w:rPr>
                    <m:t>b</m:t>
                  </m:r>
                </m:e>
                <m:sup>
                  <m:d>
                    <m:dPr>
                      <m:ctrlPr>
                        <w:rPr>
                          <w:rFonts w:ascii="Cambria Math" w:hAnsi="Cambria Math"/>
                          <w:i/>
                          <w:color w:val="000000"/>
                        </w:rPr>
                      </m:ctrlPr>
                    </m:dPr>
                    <m:e>
                      <m:r>
                        <m:rPr>
                          <m:sty m:val="bi"/>
                        </m:rPr>
                        <w:rPr>
                          <w:rFonts w:ascii="Cambria Math" w:hAnsi="Cambria Math"/>
                          <w:color w:val="000000"/>
                        </w:rPr>
                        <m:t>l</m:t>
                      </m:r>
                    </m:e>
                  </m:d>
                </m:sup>
              </m:sSup>
            </m:e>
          </m:d>
        </m:oMath>
      </m:oMathPara>
    </w:p>
    <w:p w14:paraId="74916B4C" w14:textId="3B96EC57" w:rsidR="5C62D7AD" w:rsidRDefault="5C62D7AD" w:rsidP="5C62D7AD">
      <w:pPr>
        <w:pStyle w:val="NormalWeb"/>
        <w:ind w:left="2160" w:firstLine="720"/>
        <w:jc w:val="both"/>
      </w:pPr>
    </w:p>
    <w:p w14:paraId="05F6EC49" w14:textId="3A239EA5" w:rsidR="002645FC" w:rsidRPr="00594BA2" w:rsidRDefault="2A3495E6" w:rsidP="387AD735">
      <w:pPr>
        <w:pStyle w:val="NormalWeb"/>
        <w:jc w:val="both"/>
        <w:rPr>
          <w:color w:val="000000"/>
        </w:rPr>
      </w:pPr>
      <w:r w:rsidRPr="421BB23C">
        <w:rPr>
          <w:color w:val="000000" w:themeColor="text1"/>
        </w:rPr>
        <w:t>W</w:t>
      </w:r>
      <w:r w:rsidR="42A9A241" w:rsidRPr="421BB23C">
        <w:rPr>
          <w:color w:val="000000" w:themeColor="text1"/>
        </w:rPr>
        <w:t>here</w:t>
      </w:r>
      <w:r w:rsidRPr="421BB23C">
        <w:rPr>
          <w:color w:val="000000" w:themeColor="text1"/>
        </w:rPr>
        <w:t xml:space="preserve"> </w:t>
      </w:r>
      <w:r w:rsidR="42A9A241" w:rsidRPr="421BB23C">
        <w:rPr>
          <w:color w:val="000000" w:themeColor="text1"/>
        </w:rPr>
        <w:t>σ</w:t>
      </w:r>
      <w:r w:rsidR="706B1460" w:rsidRPr="421BB23C">
        <w:rPr>
          <w:color w:val="000000" w:themeColor="text1"/>
        </w:rPr>
        <w:t xml:space="preserve"> </w:t>
      </w:r>
      <w:r w:rsidR="42A9A241" w:rsidRPr="421BB23C">
        <w:rPr>
          <w:color w:val="000000" w:themeColor="text1"/>
        </w:rPr>
        <w:t xml:space="preserve">is </w:t>
      </w:r>
      <w:r w:rsidR="06077C06" w:rsidRPr="421BB23C">
        <w:rPr>
          <w:color w:val="000000" w:themeColor="text1"/>
        </w:rPr>
        <w:t>a nonlinear activation function</w:t>
      </w:r>
      <w:r w:rsidR="06077C06" w:rsidRPr="4B850106">
        <w:rPr>
          <w:color w:val="000000" w:themeColor="text1"/>
        </w:rPr>
        <w:t xml:space="preserve"> such as</w:t>
      </w:r>
      <w:r w:rsidR="06077C06" w:rsidRPr="01B35F1F">
        <w:rPr>
          <w:color w:val="000000" w:themeColor="text1"/>
        </w:rPr>
        <w:t xml:space="preserve"> </w:t>
      </w:r>
      <w:r w:rsidR="06077C06" w:rsidRPr="421BB23C">
        <w:rPr>
          <w:color w:val="000000" w:themeColor="text1"/>
        </w:rPr>
        <w:t>ReLU. DenseNet concatenates feature maps from all previous layers via skip connections, facilitating effective gradient flow and more informative representations.</w:t>
      </w:r>
      <w:r w:rsidR="06077C06" w:rsidRPr="1F7326D0">
        <w:rPr>
          <w:color w:val="000000" w:themeColor="text1"/>
        </w:rPr>
        <w:t xml:space="preserve"> </w:t>
      </w:r>
      <w:r w:rsidR="00772274" w:rsidRPr="387AD735">
        <w:rPr>
          <w:color w:val="000000" w:themeColor="text1"/>
        </w:rPr>
        <w:t xml:space="preserve">We initialized DenseNet-201 with pretrained </w:t>
      </w:r>
      <w:r w:rsidR="19B13D8D" w:rsidRPr="7EB87EBB">
        <w:rPr>
          <w:color w:val="000000" w:themeColor="text1"/>
        </w:rPr>
        <w:t xml:space="preserve">ImageNet </w:t>
      </w:r>
      <w:r w:rsidR="00772274" w:rsidRPr="387AD735">
        <w:rPr>
          <w:color w:val="000000" w:themeColor="text1"/>
        </w:rPr>
        <w:t>weights</w:t>
      </w:r>
      <w:r w:rsidR="19B13D8D" w:rsidRPr="7EB87EBB">
        <w:rPr>
          <w:color w:val="000000" w:themeColor="text1"/>
        </w:rPr>
        <w:t xml:space="preserve">, taking advantage of </w:t>
      </w:r>
      <w:r w:rsidR="00772274" w:rsidRPr="387AD735">
        <w:rPr>
          <w:color w:val="000000" w:themeColor="text1"/>
        </w:rPr>
        <w:t xml:space="preserve">visual features </w:t>
      </w:r>
      <w:r w:rsidR="19B13D8D" w:rsidRPr="7EB87EBB">
        <w:rPr>
          <w:color w:val="000000" w:themeColor="text1"/>
        </w:rPr>
        <w:t>such as</w:t>
      </w:r>
      <w:r w:rsidR="00772274" w:rsidRPr="387AD735">
        <w:rPr>
          <w:color w:val="000000" w:themeColor="text1"/>
        </w:rPr>
        <w:t xml:space="preserve"> edges and textures. To </w:t>
      </w:r>
      <w:r w:rsidR="19B13D8D" w:rsidRPr="7EB87EBB">
        <w:rPr>
          <w:color w:val="000000" w:themeColor="text1"/>
        </w:rPr>
        <w:t>tailor</w:t>
      </w:r>
      <w:r w:rsidR="00772274" w:rsidRPr="387AD735">
        <w:rPr>
          <w:color w:val="000000" w:themeColor="text1"/>
        </w:rPr>
        <w:t xml:space="preserve"> the model </w:t>
      </w:r>
      <w:r w:rsidR="19B13D8D" w:rsidRPr="7EB87EBB">
        <w:rPr>
          <w:color w:val="000000" w:themeColor="text1"/>
        </w:rPr>
        <w:t xml:space="preserve">specifically to </w:t>
      </w:r>
      <w:r w:rsidR="00772274" w:rsidRPr="387AD735">
        <w:rPr>
          <w:color w:val="000000" w:themeColor="text1"/>
        </w:rPr>
        <w:t xml:space="preserve">our classification task, initial layers </w:t>
      </w:r>
      <w:r w:rsidR="19B13D8D" w:rsidRPr="7EB87EBB">
        <w:rPr>
          <w:color w:val="000000" w:themeColor="text1"/>
        </w:rPr>
        <w:t xml:space="preserve">were frozen, </w:t>
      </w:r>
      <w:r w:rsidR="00772274" w:rsidRPr="387AD735">
        <w:rPr>
          <w:color w:val="000000" w:themeColor="text1"/>
        </w:rPr>
        <w:t xml:space="preserve">and </w:t>
      </w:r>
      <w:r w:rsidR="19B13D8D" w:rsidRPr="7EB87EBB">
        <w:rPr>
          <w:color w:val="000000" w:themeColor="text1"/>
        </w:rPr>
        <w:t>deeper</w:t>
      </w:r>
      <w:r w:rsidR="00772274" w:rsidRPr="387AD735">
        <w:rPr>
          <w:color w:val="000000" w:themeColor="text1"/>
        </w:rPr>
        <w:t xml:space="preserve"> layers</w:t>
      </w:r>
      <w:r w:rsidR="19B13D8D" w:rsidRPr="7EB87EBB">
        <w:rPr>
          <w:color w:val="000000" w:themeColor="text1"/>
        </w:rPr>
        <w:t xml:space="preserve"> underwent fine-tuning. The</w:t>
      </w:r>
      <w:r w:rsidR="00772274" w:rsidRPr="387AD735">
        <w:rPr>
          <w:color w:val="000000" w:themeColor="text1"/>
        </w:rPr>
        <w:t xml:space="preserve"> top layers </w:t>
      </w:r>
      <w:r w:rsidR="19B13D8D" w:rsidRPr="7EB87EBB">
        <w:rPr>
          <w:color w:val="000000" w:themeColor="text1"/>
        </w:rPr>
        <w:t xml:space="preserve">were replaced </w:t>
      </w:r>
      <w:r w:rsidR="00772274" w:rsidRPr="387AD735">
        <w:rPr>
          <w:color w:val="000000" w:themeColor="text1"/>
        </w:rPr>
        <w:t xml:space="preserve">with a Global Average Pooling (GAP) layer, </w:t>
      </w:r>
      <w:r w:rsidR="19B13D8D" w:rsidRPr="7EB87EBB">
        <w:rPr>
          <w:color w:val="000000" w:themeColor="text1"/>
        </w:rPr>
        <w:t xml:space="preserve">followed by </w:t>
      </w:r>
      <w:r w:rsidR="00772274" w:rsidRPr="387AD735">
        <w:rPr>
          <w:color w:val="000000" w:themeColor="text1"/>
        </w:rPr>
        <w:t xml:space="preserve">a fully connected layer </w:t>
      </w:r>
      <w:r w:rsidR="19B13D8D" w:rsidRPr="7EB87EBB">
        <w:rPr>
          <w:color w:val="000000" w:themeColor="text1"/>
        </w:rPr>
        <w:t xml:space="preserve">consisting </w:t>
      </w:r>
      <w:r w:rsidR="00772274" w:rsidRPr="387AD735">
        <w:rPr>
          <w:color w:val="000000" w:themeColor="text1"/>
        </w:rPr>
        <w:t xml:space="preserve">of 768 units with L2 regularization </w:t>
      </w:r>
      <w:r w:rsidR="19B13D8D" w:rsidRPr="5C49E965">
        <w:rPr>
          <w:color w:val="000000" w:themeColor="text1"/>
        </w:rPr>
        <w:t>(λ=0.001)</w:t>
      </w:r>
      <w:r w:rsidR="19B13D8D" w:rsidRPr="7EB87EBB">
        <w:rPr>
          <w:color w:val="000000" w:themeColor="text1"/>
        </w:rPr>
        <w:t xml:space="preserve"> to prevent overfitting:</w:t>
      </w:r>
      <w:r w:rsidR="42A9A241" w:rsidRPr="7EB87EBB">
        <w:rPr>
          <w:color w:val="000000" w:themeColor="text1"/>
        </w:rPr>
        <w:t xml:space="preserve"> </w:t>
      </w:r>
    </w:p>
    <w:p w14:paraId="2922F9AD" w14:textId="28604B13" w:rsidR="5C62D7AD" w:rsidRDefault="5C62D7AD" w:rsidP="5C62D7AD">
      <w:pPr>
        <w:pStyle w:val="NormalWeb"/>
        <w:ind w:left="2880" w:firstLine="720"/>
        <w:jc w:val="both"/>
      </w:pPr>
    </w:p>
    <w:p w14:paraId="048FA362" w14:textId="640A8DE4" w:rsidR="00772274" w:rsidRPr="00D45AD8" w:rsidRDefault="004D142A" w:rsidP="5C62D7AD">
      <w:pPr>
        <w:pStyle w:val="NormalWeb"/>
        <w:ind w:left="2880" w:firstLine="720"/>
        <w:jc w:val="both"/>
      </w:pPr>
      <m:oMathPara>
        <m:oMath>
          <m:sSub>
            <m:sSubPr>
              <m:ctrlPr>
                <w:rPr>
                  <w:rFonts w:ascii="Cambria Math" w:hAnsi="Cambria Math"/>
                  <w:i/>
                  <w:color w:val="000000"/>
                </w:rPr>
              </m:ctrlPr>
            </m:sSubPr>
            <m:e>
              <m:r>
                <m:rPr>
                  <m:scr m:val="script"/>
                </m:rPr>
                <w:rPr>
                  <w:rFonts w:ascii="Cambria Math" w:hAnsi="Cambria Math"/>
                  <w:color w:val="000000"/>
                </w:rPr>
                <m:t>L</m:t>
              </m:r>
            </m:e>
            <m:sub>
              <m:r>
                <m:rPr>
                  <m:scr m:val="script"/>
                </m:rPr>
                <w:rPr>
                  <w:rFonts w:ascii="Cambria Math" w:hAnsi="Cambria Math"/>
                  <w:color w:val="000000"/>
                </w:rPr>
                <m:t>r</m:t>
              </m:r>
              <m:r>
                <m:rPr>
                  <m:scr m:val="script"/>
                </m:rPr>
                <w:rPr>
                  <w:rFonts w:ascii="Cambria Math" w:hAnsi="Cambria Math"/>
                  <w:color w:val="000000"/>
                </w:rPr>
                <m:t>eg</m:t>
              </m:r>
            </m:sub>
          </m:sSub>
          <m:r>
            <w:rPr>
              <w:rFonts w:ascii="Cambria Math" w:hAnsi="Cambria Math"/>
              <w:color w:val="000000"/>
            </w:rPr>
            <m:t>=</m:t>
          </m:r>
          <m:r>
            <w:rPr>
              <w:rFonts w:ascii="Cambria Math" w:hAnsi="Cambria Math"/>
              <w:color w:val="000000"/>
            </w:rPr>
            <m:t>λ</m:t>
          </m:r>
          <m:nary>
            <m:naryPr>
              <m:chr m:val="∑"/>
              <m:supHide m:val="1"/>
              <m:ctrlPr>
                <w:rPr>
                  <w:rFonts w:ascii="Cambria Math" w:hAnsi="Cambria Math"/>
                  <w:color w:val="000000"/>
                </w:rPr>
              </m:ctrlPr>
            </m:naryPr>
            <m:sub>
              <m:r>
                <w:rPr>
                  <w:rFonts w:ascii="Cambria Math" w:hAnsi="Cambria Math"/>
                  <w:color w:val="000000"/>
                </w:rPr>
                <m:t>i</m:t>
              </m:r>
              <m:r>
                <w:rPr>
                  <w:rFonts w:ascii="Cambria Math" w:hAnsi="Cambria Math"/>
                  <w:color w:val="000000"/>
                </w:rPr>
                <m:t>,</m:t>
              </m:r>
              <m:r>
                <w:rPr>
                  <w:rFonts w:ascii="Cambria Math" w:hAnsi="Cambria Math"/>
                  <w:color w:val="000000"/>
                </w:rPr>
                <m:t>j</m:t>
              </m:r>
              <m:ctrlPr>
                <w:rPr>
                  <w:rFonts w:ascii="Cambria Math" w:hAnsi="Cambria Math"/>
                  <w:i/>
                  <w:color w:val="000000"/>
                </w:rPr>
              </m:ctrlPr>
            </m:sub>
            <m:sup>
              <m:ctrlPr>
                <w:rPr>
                  <w:rFonts w:ascii="Cambria Math" w:hAnsi="Cambria Math"/>
                  <w:i/>
                  <w:color w:val="000000"/>
                </w:rPr>
              </m:ctrlPr>
            </m:sup>
            <m:e>
              <m:sSubSup>
                <m:sSubSupPr>
                  <m:ctrlPr>
                    <w:rPr>
                      <w:rFonts w:ascii="Cambria Math" w:hAnsi="Cambria Math"/>
                      <w:i/>
                      <w:color w:val="000000"/>
                    </w:rPr>
                  </m:ctrlPr>
                </m:sSubSupPr>
                <m:e>
                  <m:r>
                    <w:rPr>
                      <w:rFonts w:ascii="Cambria Math" w:hAnsi="Cambria Math"/>
                      <w:color w:val="000000"/>
                    </w:rPr>
                    <m:t>W</m:t>
                  </m:r>
                </m:e>
                <m:sub>
                  <m:r>
                    <w:rPr>
                      <w:rFonts w:ascii="Cambria Math" w:hAnsi="Cambria Math"/>
                      <w:color w:val="000000"/>
                    </w:rPr>
                    <m:t>ij</m:t>
                  </m:r>
                </m:sub>
                <m:sup>
                  <m:r>
                    <w:rPr>
                      <w:rFonts w:ascii="Cambria Math" w:hAnsi="Cambria Math"/>
                      <w:color w:val="000000"/>
                    </w:rPr>
                    <m:t>2</m:t>
                  </m:r>
                </m:sup>
              </m:sSubSup>
              <m:ctrlPr>
                <w:rPr>
                  <w:rFonts w:ascii="Cambria Math" w:hAnsi="Cambria Math"/>
                  <w:i/>
                  <w:color w:val="000000"/>
                </w:rPr>
              </m:ctrlPr>
            </m:e>
          </m:nary>
        </m:oMath>
      </m:oMathPara>
    </w:p>
    <w:p w14:paraId="6E7C41F7" w14:textId="5BAE153D" w:rsidR="5C62D7AD" w:rsidRDefault="5C62D7AD" w:rsidP="5C62D7AD">
      <w:pPr>
        <w:pStyle w:val="NormalWeb"/>
        <w:ind w:left="2880" w:firstLine="720"/>
        <w:jc w:val="both"/>
      </w:pPr>
    </w:p>
    <w:p w14:paraId="11BAF4BB" w14:textId="51313EE5" w:rsidR="00811CE2" w:rsidRPr="00594BA2" w:rsidRDefault="0BE8A5AA" w:rsidP="0091652B">
      <w:pPr>
        <w:pStyle w:val="NormalWeb"/>
        <w:jc w:val="both"/>
        <w:rPr>
          <w:color w:val="000000"/>
        </w:rPr>
      </w:pPr>
      <w:r w:rsidRPr="5741991F">
        <w:rPr>
          <w:color w:val="000000" w:themeColor="text1"/>
        </w:rPr>
        <w:t>Additionally,</w:t>
      </w:r>
      <w:r w:rsidR="003D28BD" w:rsidRPr="5741991F">
        <w:rPr>
          <w:color w:val="000000" w:themeColor="text1"/>
        </w:rPr>
        <w:t xml:space="preserve"> a dropout layer </w:t>
      </w:r>
      <w:r w:rsidRPr="5741991F">
        <w:rPr>
          <w:color w:val="000000" w:themeColor="text1"/>
        </w:rPr>
        <w:t xml:space="preserve">with a rate of </w:t>
      </w:r>
      <w:r w:rsidR="003D28BD" w:rsidRPr="5741991F">
        <w:rPr>
          <w:color w:val="000000" w:themeColor="text1"/>
        </w:rPr>
        <w:t>0.5</w:t>
      </w:r>
      <w:r w:rsidRPr="5741991F">
        <w:rPr>
          <w:color w:val="000000" w:themeColor="text1"/>
        </w:rPr>
        <w:t xml:space="preserve"> was included</w:t>
      </w:r>
      <w:r w:rsidR="003D28BD" w:rsidRPr="5741991F">
        <w:rPr>
          <w:color w:val="000000" w:themeColor="text1"/>
        </w:rPr>
        <w:t xml:space="preserve"> to </w:t>
      </w:r>
      <w:r w:rsidRPr="5741991F">
        <w:rPr>
          <w:color w:val="000000" w:themeColor="text1"/>
        </w:rPr>
        <w:t>further reduce</w:t>
      </w:r>
      <w:r w:rsidR="003D28BD" w:rsidRPr="5741991F">
        <w:rPr>
          <w:color w:val="000000" w:themeColor="text1"/>
        </w:rPr>
        <w:t xml:space="preserve"> overfitting. </w:t>
      </w:r>
      <w:r w:rsidRPr="5741991F">
        <w:rPr>
          <w:color w:val="000000" w:themeColor="text1"/>
        </w:rPr>
        <w:t>Class probabilities were computed using a softmax function</w:t>
      </w:r>
      <w:r w:rsidR="7B64CFE7" w:rsidRPr="5741991F">
        <w:rPr>
          <w:color w:val="000000" w:themeColor="text1"/>
        </w:rPr>
        <w:t>:</w:t>
      </w:r>
    </w:p>
    <w:p w14:paraId="6EB62F69" w14:textId="14AA9823" w:rsidR="5741991F" w:rsidRDefault="5741991F" w:rsidP="5741991F">
      <w:pPr>
        <w:pStyle w:val="NormalWeb"/>
        <w:ind w:left="3600"/>
        <w:jc w:val="both"/>
      </w:pPr>
    </w:p>
    <w:p w14:paraId="3F9DA029" w14:textId="3FAA05D9" w:rsidR="003D28BD" w:rsidRPr="00D45AD8" w:rsidRDefault="004D142A" w:rsidP="5741991F">
      <w:pPr>
        <w:pStyle w:val="NormalWeb"/>
        <w:ind w:left="3600"/>
        <w:jc w:val="both"/>
      </w:pPr>
      <m:oMathPara>
        <m:oMath>
          <m:acc>
            <m:accPr>
              <m:ctrlPr>
                <w:rPr>
                  <w:rFonts w:ascii="Cambria Math" w:hAnsi="Cambria Math"/>
                  <w:color w:val="000000"/>
                </w:rPr>
              </m:ctrlPr>
            </m:accPr>
            <m:e>
              <m:sSub>
                <m:sSubPr>
                  <m:ctrlPr>
                    <w:rPr>
                      <w:rFonts w:ascii="Cambria Math" w:hAnsi="Cambria Math"/>
                      <w:i/>
                      <w:color w:val="000000"/>
                    </w:rPr>
                  </m:ctrlPr>
                </m:sSubPr>
                <m:e>
                  <m:r>
                    <w:rPr>
                      <w:rFonts w:ascii="Cambria Math" w:hAnsi="Cambria Math"/>
                      <w:color w:val="000000"/>
                    </w:rPr>
                    <m:t>y</m:t>
                  </m:r>
                  <m:ctrlPr>
                    <w:rPr>
                      <w:rFonts w:ascii="Cambria Math" w:hAnsi="Cambria Math"/>
                      <w:color w:val="000000"/>
                    </w:rPr>
                  </m:ctrlPr>
                </m:e>
                <m:sub>
                  <m:r>
                    <w:rPr>
                      <w:rFonts w:ascii="Cambria Math" w:hAnsi="Cambria Math"/>
                      <w:color w:val="000000"/>
                    </w:rPr>
                    <m:t>c</m:t>
                  </m:r>
                </m:sub>
              </m:sSub>
            </m:e>
          </m:acc>
          <m:r>
            <w:rPr>
              <w:rFonts w:ascii="Cambria Math" w:hAnsi="Cambria Math"/>
              <w:color w:val="000000"/>
            </w:rPr>
            <m:t>=</m:t>
          </m:r>
          <m:f>
            <m:fPr>
              <m:ctrlPr>
                <w:rPr>
                  <w:rFonts w:ascii="Cambria Math" w:hAnsi="Cambria Math"/>
                  <w:color w:val="000000"/>
                </w:rPr>
              </m:ctrlPr>
            </m:fPr>
            <m:num>
              <m:func>
                <m:funcPr>
                  <m:ctrlPr>
                    <w:rPr>
                      <w:rFonts w:ascii="Cambria Math" w:hAnsi="Cambria Math"/>
                      <w:color w:val="000000"/>
                    </w:rPr>
                  </m:ctrlPr>
                </m:funcPr>
                <m:fName>
                  <m:r>
                    <m:rPr>
                      <m:sty m:val="p"/>
                    </m:rPr>
                    <w:rPr>
                      <w:rFonts w:ascii="Cambria Math" w:hAnsi="Cambria Math"/>
                      <w:color w:val="000000"/>
                    </w:rPr>
                    <m:t>exp</m:t>
                  </m:r>
                  <m:ctrlPr>
                    <w:rPr>
                      <w:rFonts w:ascii="Cambria Math" w:hAnsi="Cambria Math"/>
                      <w:i/>
                      <w:color w:val="000000"/>
                    </w:rPr>
                  </m:ctrlPr>
                </m:fName>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c</m:t>
                          </m:r>
                        </m:sub>
                      </m:sSub>
                    </m:e>
                  </m:d>
                </m:e>
              </m:func>
              <m:ctrlPr>
                <w:rPr>
                  <w:rFonts w:ascii="Cambria Math" w:hAnsi="Cambria Math"/>
                  <w:i/>
                  <w:color w:val="000000"/>
                </w:rPr>
              </m:ctrlPr>
            </m:num>
            <m:den>
              <m:nary>
                <m:naryPr>
                  <m:chr m:val="∑"/>
                  <m:supHide m:val="1"/>
                  <m:ctrlPr>
                    <w:rPr>
                      <w:rFonts w:ascii="Cambria Math" w:hAnsi="Cambria Math"/>
                      <w:color w:val="000000"/>
                    </w:rPr>
                  </m:ctrlPr>
                </m:naryPr>
                <m:sub>
                  <m:r>
                    <w:rPr>
                      <w:rFonts w:ascii="Cambria Math" w:hAnsi="Cambria Math"/>
                      <w:color w:val="000000"/>
                    </w:rPr>
                    <m:t>k</m:t>
                  </m:r>
                  <m:ctrlPr>
                    <w:rPr>
                      <w:rFonts w:ascii="Cambria Math" w:hAnsi="Cambria Math"/>
                      <w:i/>
                      <w:color w:val="000000"/>
                    </w:rPr>
                  </m:ctrlPr>
                </m:sub>
                <m:sup>
                  <m:ctrlPr>
                    <w:rPr>
                      <w:rFonts w:ascii="Cambria Math" w:hAnsi="Cambria Math"/>
                      <w:i/>
                      <w:color w:val="000000"/>
                    </w:rPr>
                  </m:ctrlPr>
                </m:sup>
                <m:e>
                  <m:func>
                    <m:funcPr>
                      <m:ctrlPr>
                        <w:rPr>
                          <w:rFonts w:ascii="Cambria Math" w:hAnsi="Cambria Math"/>
                          <w:color w:val="000000"/>
                        </w:rPr>
                      </m:ctrlPr>
                    </m:funcPr>
                    <m:fName>
                      <m:r>
                        <m:rPr>
                          <m:sty m:val="p"/>
                        </m:rPr>
                        <w:rPr>
                          <w:rFonts w:ascii="Cambria Math" w:hAnsi="Cambria Math"/>
                          <w:color w:val="000000"/>
                        </w:rPr>
                        <m:t>exp</m:t>
                      </m:r>
                      <m:ctrlPr>
                        <w:rPr>
                          <w:rFonts w:ascii="Cambria Math" w:hAnsi="Cambria Math"/>
                          <w:i/>
                          <w:color w:val="000000"/>
                        </w:rPr>
                      </m:ctrlPr>
                    </m:fName>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k</m:t>
                              </m:r>
                            </m:sub>
                          </m:sSub>
                        </m:e>
                      </m:d>
                    </m:e>
                  </m:func>
                  <m:ctrlPr>
                    <w:rPr>
                      <w:rFonts w:ascii="Cambria Math" w:hAnsi="Cambria Math"/>
                      <w:i/>
                      <w:color w:val="000000"/>
                    </w:rPr>
                  </m:ctrlPr>
                </m:e>
              </m:nary>
              <m:ctrlPr>
                <w:rPr>
                  <w:rFonts w:ascii="Cambria Math" w:hAnsi="Cambria Math"/>
                  <w:i/>
                  <w:color w:val="000000"/>
                </w:rPr>
              </m:ctrlPr>
            </m:den>
          </m:f>
        </m:oMath>
      </m:oMathPara>
    </w:p>
    <w:p w14:paraId="55DBC1CE" w14:textId="4F6372B4" w:rsidR="1867C735" w:rsidRDefault="1867C735" w:rsidP="1867C735">
      <w:pPr>
        <w:pStyle w:val="NormalWeb"/>
        <w:ind w:left="3600"/>
        <w:jc w:val="both"/>
      </w:pPr>
    </w:p>
    <w:p w14:paraId="02062378" w14:textId="2E15AB51" w:rsidR="7F8B85BE" w:rsidRDefault="7F8B85BE" w:rsidP="24F698E6">
      <w:pPr>
        <w:pStyle w:val="NormalWeb"/>
        <w:jc w:val="both"/>
        <w:rPr>
          <w:color w:val="000000" w:themeColor="text1"/>
        </w:rPr>
      </w:pPr>
      <w:r w:rsidRPr="24F698E6">
        <w:rPr>
          <w:color w:val="000000" w:themeColor="text1"/>
        </w:rPr>
        <w:t xml:space="preserve">Figure </w:t>
      </w:r>
      <w:r w:rsidR="2859E483" w:rsidRPr="04774A72">
        <w:rPr>
          <w:color w:val="000000" w:themeColor="text1"/>
        </w:rPr>
        <w:t>6</w:t>
      </w:r>
      <w:r w:rsidRPr="24F698E6">
        <w:rPr>
          <w:color w:val="000000" w:themeColor="text1"/>
        </w:rPr>
        <w:t xml:space="preserve"> illustrates the final DenseNet-based architecture, highlighting dense blocks, GAP layer, fully connected layers, and the classification layer specifically configured for our task.</w:t>
      </w:r>
    </w:p>
    <w:p w14:paraId="63716394" w14:textId="43843B18" w:rsidR="1867C735" w:rsidRDefault="1867C735" w:rsidP="1867C735">
      <w:pPr>
        <w:pStyle w:val="NormalWeb"/>
        <w:jc w:val="both"/>
        <w:rPr>
          <w:color w:val="000000" w:themeColor="text1"/>
        </w:rPr>
      </w:pPr>
    </w:p>
    <w:p w14:paraId="3D1C9ABA" w14:textId="6D091183" w:rsidR="001759B6" w:rsidRPr="00594BA2" w:rsidRDefault="003230BF" w:rsidP="5658EF5F">
      <w:pPr>
        <w:pStyle w:val="NormalWeb"/>
        <w:jc w:val="both"/>
        <w:rPr>
          <w:color w:val="000000"/>
        </w:rPr>
      </w:pPr>
      <w:r>
        <w:rPr>
          <w:noProof/>
        </w:rPr>
        <w:lastRenderedPageBreak/>
        <w:drawing>
          <wp:inline distT="0" distB="0" distL="0" distR="0" wp14:anchorId="5441EC0E" wp14:editId="0E7D692F">
            <wp:extent cx="6015789" cy="2767926"/>
            <wp:effectExtent l="0" t="0" r="4445" b="1270"/>
            <wp:docPr id="340215735" name="Picture 2"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6015789" cy="2767926"/>
                    </a:xfrm>
                    <a:prstGeom prst="rect">
                      <a:avLst/>
                    </a:prstGeom>
                  </pic:spPr>
                </pic:pic>
              </a:graphicData>
            </a:graphic>
          </wp:inline>
        </w:drawing>
      </w:r>
      <w:r w:rsidR="001759B6" w:rsidRPr="04774A72">
        <w:rPr>
          <w:b/>
          <w:color w:val="000000" w:themeColor="text1"/>
        </w:rPr>
        <w:t xml:space="preserve">Figure </w:t>
      </w:r>
      <w:r w:rsidR="2FFADDFF" w:rsidRPr="04774A72">
        <w:rPr>
          <w:b/>
          <w:bCs/>
          <w:color w:val="000000" w:themeColor="text1"/>
        </w:rPr>
        <w:t>6</w:t>
      </w:r>
      <w:r w:rsidR="001759B6" w:rsidRPr="04774A72">
        <w:rPr>
          <w:b/>
          <w:color w:val="000000" w:themeColor="text1"/>
        </w:rPr>
        <w:t>: DenseNet-201-Based Building Classification Architecture</w:t>
      </w:r>
      <w:r w:rsidR="001759B6">
        <w:br/>
      </w:r>
      <w:r w:rsidR="001759B6" w:rsidRPr="04774A72">
        <w:rPr>
          <w:i/>
          <w:color w:val="000000" w:themeColor="text1"/>
        </w:rPr>
        <w:t>(A schematic depicting dense connectivity, global average pooling, and the final classification layers, adapted from the ImageNet-pretrained DenseNet-201 model.)</w:t>
      </w:r>
    </w:p>
    <w:p w14:paraId="79C5A51F" w14:textId="00AC1757" w:rsidR="00E6308D" w:rsidRPr="00594BA2" w:rsidRDefault="00E6308D" w:rsidP="0906E942">
      <w:pPr>
        <w:pStyle w:val="NormalWeb"/>
        <w:jc w:val="both"/>
        <w:rPr>
          <w:color w:val="000000" w:themeColor="text1"/>
        </w:rPr>
      </w:pPr>
    </w:p>
    <w:p w14:paraId="4676951B" w14:textId="077B8441" w:rsidR="00E6308D" w:rsidRPr="00594BA2" w:rsidRDefault="48A35D54" w:rsidP="0906E942">
      <w:pPr>
        <w:pStyle w:val="NormalWeb"/>
        <w:jc w:val="both"/>
        <w:rPr>
          <w:color w:val="000000"/>
        </w:rPr>
      </w:pPr>
      <w:r w:rsidRPr="0906E942">
        <w:rPr>
          <w:color w:val="000000" w:themeColor="text1"/>
        </w:rPr>
        <w:t>The model was trained using</w:t>
      </w:r>
      <w:r w:rsidR="001759B6" w:rsidRPr="0906E942">
        <w:rPr>
          <w:color w:val="000000" w:themeColor="text1"/>
        </w:rPr>
        <w:t xml:space="preserve"> TensorFlow 2.x</w:t>
      </w:r>
      <w:r w:rsidRPr="0906E942">
        <w:rPr>
          <w:color w:val="000000" w:themeColor="text1"/>
        </w:rPr>
        <w:t xml:space="preserve"> and</w:t>
      </w:r>
      <w:r w:rsidR="001759B6" w:rsidRPr="0906E942">
        <w:rPr>
          <w:color w:val="000000" w:themeColor="text1"/>
        </w:rPr>
        <w:t xml:space="preserve"> Keras APIs, </w:t>
      </w:r>
      <w:r w:rsidRPr="0906E942">
        <w:rPr>
          <w:color w:val="000000" w:themeColor="text1"/>
        </w:rPr>
        <w:t xml:space="preserve">benefiting from </w:t>
      </w:r>
      <w:r w:rsidR="001759B6" w:rsidRPr="0906E942">
        <w:rPr>
          <w:color w:val="000000" w:themeColor="text1"/>
        </w:rPr>
        <w:t xml:space="preserve">GPU acceleration and mixed-precision training for computational efficiency. Reproducibility was ensured by </w:t>
      </w:r>
      <w:r w:rsidRPr="0906E942">
        <w:rPr>
          <w:color w:val="000000" w:themeColor="text1"/>
        </w:rPr>
        <w:t>setting fixed</w:t>
      </w:r>
      <w:r w:rsidR="001759B6" w:rsidRPr="0906E942">
        <w:rPr>
          <w:color w:val="000000" w:themeColor="text1"/>
        </w:rPr>
        <w:t xml:space="preserve"> random seeds for Python, NumPy, and TensorFlow. The primary loss function </w:t>
      </w:r>
      <w:r w:rsidRPr="0906E942">
        <w:rPr>
          <w:color w:val="000000" w:themeColor="text1"/>
        </w:rPr>
        <w:t xml:space="preserve">utilized </w:t>
      </w:r>
      <w:r w:rsidR="001759B6" w:rsidRPr="0906E942">
        <w:rPr>
          <w:color w:val="000000" w:themeColor="text1"/>
        </w:rPr>
        <w:t>was sparse categorical cross-entropy:</w:t>
      </w:r>
    </w:p>
    <w:p w14:paraId="466C3DAA" w14:textId="655F5B7D" w:rsidR="0906E942" w:rsidRDefault="0906E942" w:rsidP="0906E942">
      <w:pPr>
        <w:pStyle w:val="NormalWeb"/>
        <w:jc w:val="both"/>
        <w:rPr>
          <w:color w:val="000000" w:themeColor="text1"/>
        </w:rPr>
      </w:pPr>
    </w:p>
    <w:p w14:paraId="0BF06399" w14:textId="2C998C4B" w:rsidR="00E6308D" w:rsidRPr="00594BA2" w:rsidRDefault="004D142A" w:rsidP="7D78810C">
      <w:pPr>
        <w:pStyle w:val="NormalWeb"/>
        <w:ind w:left="2880"/>
        <w:jc w:val="both"/>
        <w:rPr>
          <w:color w:val="000000"/>
        </w:rPr>
      </w:pPr>
      <m:oMathPara>
        <m:oMath>
          <m:sSub>
            <m:sSubPr>
              <m:ctrlPr>
                <w:rPr>
                  <w:rFonts w:ascii="Cambria Math" w:hAnsi="Cambria Math"/>
                  <w:i/>
                  <w:color w:val="000000"/>
                </w:rPr>
              </m:ctrlPr>
            </m:sSubPr>
            <m:e>
              <m:r>
                <m:rPr>
                  <m:scr m:val="script"/>
                </m:rPr>
                <w:rPr>
                  <w:rFonts w:ascii="Cambria Math" w:hAnsi="Cambria Math"/>
                  <w:color w:val="000000"/>
                </w:rPr>
                <m:t>L</m:t>
              </m:r>
            </m:e>
            <m:sub>
              <m:r>
                <m:rPr>
                  <m:scr m:val="script"/>
                </m:rPr>
                <w:rPr>
                  <w:rFonts w:ascii="Cambria Math" w:hAnsi="Cambria Math"/>
                  <w:color w:val="000000"/>
                </w:rPr>
                <m:t>C</m:t>
              </m:r>
              <m:r>
                <m:rPr>
                  <m:scr m:val="script"/>
                </m:rPr>
                <w:rPr>
                  <w:rFonts w:ascii="Cambria Math" w:hAnsi="Cambria Math"/>
                  <w:color w:val="000000"/>
                </w:rPr>
                <m:t>E</m:t>
              </m:r>
            </m:sub>
          </m:sSub>
          <m:d>
            <m:dPr>
              <m:ctrlPr>
                <w:rPr>
                  <w:rFonts w:ascii="Cambria Math" w:hAnsi="Cambria Math"/>
                  <w:i/>
                  <w:color w:val="000000"/>
                </w:rPr>
              </m:ctrlPr>
            </m:dPr>
            <m:e>
              <m:r>
                <w:rPr>
                  <w:rFonts w:ascii="Cambria Math" w:hAnsi="Cambria Math"/>
                  <w:color w:val="000000"/>
                </w:rPr>
                <m:t>y</m:t>
              </m:r>
              <m:r>
                <w:rPr>
                  <w:rFonts w:ascii="Cambria Math" w:hAnsi="Cambria Math"/>
                  <w:color w:val="000000"/>
                </w:rPr>
                <m:t>,</m:t>
              </m:r>
              <m:acc>
                <m:accPr>
                  <m:ctrlPr>
                    <w:rPr>
                      <w:rFonts w:ascii="Cambria Math" w:hAnsi="Cambria Math"/>
                      <w:color w:val="000000"/>
                    </w:rPr>
                  </m:ctrlPr>
                </m:accPr>
                <m:e>
                  <m:r>
                    <w:rPr>
                      <w:rFonts w:ascii="Cambria Math" w:hAnsi="Cambria Math"/>
                      <w:color w:val="000000"/>
                    </w:rPr>
                    <m:t>y</m:t>
                  </m:r>
                </m:e>
              </m:acc>
            </m:e>
          </m:d>
          <m:r>
            <w:rPr>
              <w:rFonts w:ascii="Cambria Math" w:hAnsi="Cambria Math"/>
              <w:color w:val="000000"/>
            </w:rPr>
            <m:t>=-</m:t>
          </m:r>
          <m:nary>
            <m:naryPr>
              <m:chr m:val="∑"/>
              <m:ctrlPr>
                <w:rPr>
                  <w:rFonts w:ascii="Cambria Math" w:hAnsi="Cambria Math"/>
                  <w:color w:val="000000"/>
                </w:rPr>
              </m:ctrlPr>
            </m:naryPr>
            <m:sub>
              <m:r>
                <w:rPr>
                  <w:rFonts w:ascii="Cambria Math" w:hAnsi="Cambria Math"/>
                  <w:color w:val="000000"/>
                </w:rPr>
                <m:t>c</m:t>
              </m:r>
              <m:r>
                <w:rPr>
                  <w:rFonts w:ascii="Cambria Math" w:hAnsi="Cambria Math"/>
                  <w:color w:val="000000"/>
                </w:rPr>
                <m:t>=1</m:t>
              </m:r>
              <m:ctrlPr>
                <w:rPr>
                  <w:rFonts w:ascii="Cambria Math" w:hAnsi="Cambria Math"/>
                  <w:i/>
                  <w:color w:val="000000"/>
                </w:rPr>
              </m:ctrlPr>
            </m:sub>
            <m:sup>
              <m:r>
                <w:rPr>
                  <w:rFonts w:ascii="Cambria Math" w:hAnsi="Cambria Math"/>
                  <w:color w:val="000000"/>
                </w:rPr>
                <m:t>C</m:t>
              </m:r>
              <m:ctrlPr>
                <w:rPr>
                  <w:rFonts w:ascii="Cambria Math" w:hAnsi="Cambria Math"/>
                  <w:i/>
                  <w:color w:val="000000"/>
                </w:rPr>
              </m:ctrlPr>
            </m:sup>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m:t>
                  </m:r>
                </m:sub>
              </m:sSub>
              <m:ctrlPr>
                <w:rPr>
                  <w:rFonts w:ascii="Cambria Math" w:hAnsi="Cambria Math"/>
                  <w:i/>
                  <w:color w:val="000000"/>
                </w:rPr>
              </m:ctrlPr>
            </m:e>
          </m:nary>
          <m:func>
            <m:funcPr>
              <m:ctrlPr>
                <w:rPr>
                  <w:rFonts w:ascii="Cambria Math" w:hAnsi="Cambria Math"/>
                  <w:color w:val="000000"/>
                </w:rPr>
              </m:ctrlPr>
            </m:funcPr>
            <m:fName>
              <m:r>
                <m:rPr>
                  <m:sty m:val="p"/>
                </m:rPr>
                <w:rPr>
                  <w:rFonts w:ascii="Cambria Math" w:hAnsi="Cambria Math"/>
                  <w:color w:val="000000"/>
                </w:rPr>
                <m:t>log</m:t>
              </m:r>
            </m:fName>
            <m:e>
              <m:d>
                <m:dPr>
                  <m:ctrlPr>
                    <w:rPr>
                      <w:rFonts w:ascii="Cambria Math" w:hAnsi="Cambria Math"/>
                      <w:i/>
                      <w:color w:val="000000"/>
                    </w:rPr>
                  </m:ctrlPr>
                </m:dPr>
                <m:e>
                  <m:acc>
                    <m:accPr>
                      <m:ctrlPr>
                        <w:rPr>
                          <w:rFonts w:ascii="Cambria Math" w:hAnsi="Cambria Math"/>
                          <w:color w:val="000000"/>
                        </w:rPr>
                      </m:ctrlPr>
                    </m:accPr>
                    <m:e>
                      <m:sSub>
                        <m:sSubPr>
                          <m:ctrlPr>
                            <w:rPr>
                              <w:rFonts w:ascii="Cambria Math" w:hAnsi="Cambria Math"/>
                              <w:i/>
                              <w:color w:val="000000"/>
                            </w:rPr>
                          </m:ctrlPr>
                        </m:sSubPr>
                        <m:e>
                          <m:r>
                            <w:rPr>
                              <w:rFonts w:ascii="Cambria Math" w:hAnsi="Cambria Math"/>
                              <w:color w:val="000000"/>
                            </w:rPr>
                            <m:t>y</m:t>
                          </m:r>
                          <m:ctrlPr>
                            <w:rPr>
                              <w:rFonts w:ascii="Cambria Math" w:hAnsi="Cambria Math"/>
                              <w:color w:val="000000"/>
                            </w:rPr>
                          </m:ctrlPr>
                        </m:e>
                        <m:sub>
                          <m:r>
                            <w:rPr>
                              <w:rFonts w:ascii="Cambria Math" w:hAnsi="Cambria Math"/>
                              <w:color w:val="000000"/>
                            </w:rPr>
                            <m:t>c</m:t>
                          </m:r>
                        </m:sub>
                      </m:sSub>
                    </m:e>
                  </m:acc>
                </m:e>
              </m:d>
            </m:e>
          </m:func>
        </m:oMath>
      </m:oMathPara>
    </w:p>
    <w:p w14:paraId="0A0EF8A0" w14:textId="500E4D97" w:rsidR="00444AA6" w:rsidRPr="00594BA2" w:rsidRDefault="00444AA6" w:rsidP="0906E942">
      <w:pPr>
        <w:pStyle w:val="NormalWeb"/>
        <w:jc w:val="both"/>
        <w:rPr>
          <w:color w:val="000000" w:themeColor="text1"/>
        </w:rPr>
      </w:pPr>
    </w:p>
    <w:p w14:paraId="02945C78" w14:textId="744A5DF9" w:rsidR="00444AA6" w:rsidRPr="00594BA2" w:rsidRDefault="58C80675" w:rsidP="001759B6">
      <w:pPr>
        <w:pStyle w:val="NormalWeb"/>
        <w:jc w:val="both"/>
        <w:rPr>
          <w:color w:val="000000"/>
        </w:rPr>
      </w:pPr>
      <w:r w:rsidRPr="0906E942">
        <w:rPr>
          <w:color w:val="000000" w:themeColor="text1"/>
        </w:rPr>
        <w:t>Class weights (w</w:t>
      </w:r>
      <w:r w:rsidRPr="0906E942">
        <w:rPr>
          <w:color w:val="000000" w:themeColor="text1"/>
          <w:vertAlign w:val="subscript"/>
        </w:rPr>
        <w:t>c</w:t>
      </w:r>
      <w:r w:rsidRPr="0906E942">
        <w:rPr>
          <w:color w:val="000000" w:themeColor="text1"/>
        </w:rPr>
        <w:t>) were incorporated into the loss function to further address class imbalance:</w:t>
      </w:r>
    </w:p>
    <w:p w14:paraId="643BC3BE" w14:textId="24D3C4B7" w:rsidR="0906E942" w:rsidRDefault="0906E942" w:rsidP="0906E942">
      <w:pPr>
        <w:pStyle w:val="NormalWeb"/>
        <w:ind w:left="2880"/>
        <w:jc w:val="both"/>
      </w:pPr>
    </w:p>
    <w:p w14:paraId="4F0D3B5C" w14:textId="50B86E44" w:rsidR="00520FAA" w:rsidRPr="00D45AD8" w:rsidDel="00D4541C" w:rsidRDefault="00520FAA" w:rsidP="7D78810C">
      <w:pPr>
        <w:pStyle w:val="NormalWeb"/>
        <w:ind w:left="2160" w:firstLine="720"/>
        <w:jc w:val="both"/>
      </w:pPr>
    </w:p>
    <w:p w14:paraId="237A86C1" w14:textId="417C3E6D" w:rsidR="00520FAA" w:rsidRPr="00D45AD8" w:rsidDel="00D4541C" w:rsidRDefault="004D142A" w:rsidP="45BF8E64">
      <w:pPr>
        <w:pStyle w:val="NormalWeb"/>
        <w:ind w:left="2160"/>
        <w:jc w:val="both"/>
      </w:pPr>
      <m:oMathPara>
        <m:oMath>
          <m:sSub>
            <m:sSubPr>
              <m:ctrlPr>
                <w:rPr>
                  <w:rFonts w:ascii="Cambria Math" w:hAnsi="Cambria Math"/>
                  <w:i/>
                  <w:color w:val="000000"/>
                </w:rPr>
              </m:ctrlPr>
            </m:sSubPr>
            <m:e>
              <m:r>
                <m:rPr>
                  <m:scr m:val="script"/>
                </m:rPr>
                <w:rPr>
                  <w:rFonts w:ascii="Cambria Math" w:hAnsi="Cambria Math"/>
                  <w:color w:val="000000"/>
                </w:rPr>
                <m:t>L</m:t>
              </m:r>
            </m:e>
            <m:sub>
              <m:r>
                <m:rPr>
                  <m:scr m:val="script"/>
                </m:rPr>
                <w:rPr>
                  <w:rFonts w:ascii="Cambria Math" w:hAnsi="Cambria Math"/>
                  <w:color w:val="000000"/>
                </w:rPr>
                <m:t>w</m:t>
              </m:r>
              <m:r>
                <m:rPr>
                  <m:scr m:val="script"/>
                </m:rPr>
                <w:rPr>
                  <w:rFonts w:ascii="Cambria Math" w:hAnsi="Cambria Math"/>
                  <w:color w:val="000000"/>
                </w:rPr>
                <m:t>e</m:t>
              </m:r>
              <m:r>
                <m:rPr>
                  <m:scr m:val="script"/>
                </m:rPr>
                <w:rPr>
                  <w:rFonts w:ascii="Cambria Math" w:hAnsi="Cambria Math"/>
                  <w:color w:val="000000"/>
                </w:rPr>
                <m:t>i</m:t>
              </m:r>
              <m:r>
                <m:rPr>
                  <m:scr m:val="script"/>
                </m:rPr>
                <w:rPr>
                  <w:rFonts w:ascii="Cambria Math" w:hAnsi="Cambria Math"/>
                  <w:color w:val="000000"/>
                </w:rPr>
                <m:t>g</m:t>
              </m:r>
              <m:r>
                <m:rPr>
                  <m:scr m:val="script"/>
                </m:rPr>
                <w:rPr>
                  <w:rFonts w:ascii="Cambria Math" w:hAnsi="Cambria Math"/>
                  <w:color w:val="000000"/>
                </w:rPr>
                <m:t>ht</m:t>
              </m:r>
              <m:r>
                <m:rPr>
                  <m:scr m:val="script"/>
                </m:rPr>
                <w:rPr>
                  <w:rFonts w:ascii="Cambria Math" w:hAnsi="Cambria Math"/>
                  <w:color w:val="000000"/>
                </w:rPr>
                <m:t>e</m:t>
              </m:r>
              <m:r>
                <m:rPr>
                  <m:scr m:val="script"/>
                </m:rPr>
                <w:rPr>
                  <w:rFonts w:ascii="Cambria Math" w:hAnsi="Cambria Math"/>
                  <w:color w:val="000000"/>
                </w:rPr>
                <m:t>d</m:t>
              </m:r>
            </m:sub>
          </m:sSub>
          <m:d>
            <m:dPr>
              <m:ctrlPr>
                <w:rPr>
                  <w:rFonts w:ascii="Cambria Math" w:hAnsi="Cambria Math"/>
                  <w:i/>
                  <w:color w:val="000000"/>
                </w:rPr>
              </m:ctrlPr>
            </m:dPr>
            <m:e>
              <m:r>
                <w:rPr>
                  <w:rFonts w:ascii="Cambria Math" w:hAnsi="Cambria Math"/>
                  <w:color w:val="000000"/>
                </w:rPr>
                <m:t>y</m:t>
              </m:r>
              <m:r>
                <w:rPr>
                  <w:rFonts w:ascii="Cambria Math" w:hAnsi="Cambria Math"/>
                  <w:color w:val="000000"/>
                </w:rPr>
                <m:t>,</m:t>
              </m:r>
              <m:acc>
                <m:accPr>
                  <m:ctrlPr>
                    <w:rPr>
                      <w:rFonts w:ascii="Cambria Math" w:hAnsi="Cambria Math"/>
                      <w:color w:val="000000"/>
                    </w:rPr>
                  </m:ctrlPr>
                </m:accPr>
                <m:e>
                  <m:r>
                    <w:rPr>
                      <w:rFonts w:ascii="Cambria Math" w:hAnsi="Cambria Math"/>
                      <w:color w:val="000000"/>
                    </w:rPr>
                    <m:t>y</m:t>
                  </m:r>
                </m:e>
              </m:acc>
            </m:e>
          </m:d>
          <m:r>
            <w:rPr>
              <w:rFonts w:ascii="Cambria Math" w:hAnsi="Cambria Math"/>
              <w:color w:val="000000"/>
            </w:rPr>
            <m:t>=-</m:t>
          </m:r>
          <m:nary>
            <m:naryPr>
              <m:chr m:val="∑"/>
              <m:ctrlPr>
                <w:rPr>
                  <w:rFonts w:ascii="Cambria Math" w:hAnsi="Cambria Math"/>
                  <w:color w:val="000000"/>
                </w:rPr>
              </m:ctrlPr>
            </m:naryPr>
            <m:sub>
              <m:r>
                <w:rPr>
                  <w:rFonts w:ascii="Cambria Math" w:hAnsi="Cambria Math"/>
                  <w:color w:val="000000"/>
                </w:rPr>
                <m:t>c</m:t>
              </m:r>
              <m:r>
                <w:rPr>
                  <w:rFonts w:ascii="Cambria Math" w:hAnsi="Cambria Math"/>
                  <w:color w:val="000000"/>
                </w:rPr>
                <m:t>=1</m:t>
              </m:r>
              <m:ctrlPr>
                <w:rPr>
                  <w:rFonts w:ascii="Cambria Math" w:hAnsi="Cambria Math"/>
                  <w:i/>
                  <w:color w:val="000000"/>
                </w:rPr>
              </m:ctrlPr>
            </m:sub>
            <m:sup>
              <m:r>
                <w:rPr>
                  <w:rFonts w:ascii="Cambria Math" w:hAnsi="Cambria Math"/>
                  <w:color w:val="000000"/>
                </w:rPr>
                <m:t>C</m:t>
              </m:r>
              <m:ctrlPr>
                <w:rPr>
                  <w:rFonts w:ascii="Cambria Math" w:hAnsi="Cambria Math"/>
                  <w:i/>
                  <w:color w:val="000000"/>
                </w:rPr>
              </m:ctrlPr>
            </m:sup>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c</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m:t>
                  </m:r>
                </m:sub>
              </m:sSub>
              <m:ctrlPr>
                <w:rPr>
                  <w:rFonts w:ascii="Cambria Math" w:hAnsi="Cambria Math"/>
                  <w:i/>
                  <w:color w:val="000000"/>
                </w:rPr>
              </m:ctrlPr>
            </m:e>
          </m:nary>
          <m:func>
            <m:funcPr>
              <m:ctrlPr>
                <w:rPr>
                  <w:rFonts w:ascii="Cambria Math" w:hAnsi="Cambria Math"/>
                  <w:color w:val="000000"/>
                </w:rPr>
              </m:ctrlPr>
            </m:funcPr>
            <m:fName>
              <m:r>
                <m:rPr>
                  <m:sty m:val="p"/>
                </m:rPr>
                <w:rPr>
                  <w:rFonts w:ascii="Cambria Math" w:hAnsi="Cambria Math"/>
                  <w:color w:val="000000"/>
                </w:rPr>
                <m:t>log</m:t>
              </m:r>
            </m:fName>
            <m:e>
              <m:d>
                <m:dPr>
                  <m:ctrlPr>
                    <w:rPr>
                      <w:rFonts w:ascii="Cambria Math" w:hAnsi="Cambria Math"/>
                      <w:i/>
                      <w:color w:val="000000"/>
                    </w:rPr>
                  </m:ctrlPr>
                </m:dPr>
                <m:e>
                  <m:acc>
                    <m:accPr>
                      <m:ctrlPr>
                        <w:rPr>
                          <w:rFonts w:ascii="Cambria Math" w:hAnsi="Cambria Math"/>
                          <w:color w:val="000000"/>
                        </w:rPr>
                      </m:ctrlPr>
                    </m:accPr>
                    <m:e>
                      <m:sSub>
                        <m:sSubPr>
                          <m:ctrlPr>
                            <w:rPr>
                              <w:rFonts w:ascii="Cambria Math" w:hAnsi="Cambria Math"/>
                              <w:i/>
                              <w:color w:val="000000"/>
                            </w:rPr>
                          </m:ctrlPr>
                        </m:sSubPr>
                        <m:e>
                          <m:r>
                            <w:rPr>
                              <w:rFonts w:ascii="Cambria Math" w:hAnsi="Cambria Math"/>
                              <w:color w:val="000000"/>
                            </w:rPr>
                            <m:t>y</m:t>
                          </m:r>
                          <m:ctrlPr>
                            <w:rPr>
                              <w:rFonts w:ascii="Cambria Math" w:hAnsi="Cambria Math"/>
                              <w:color w:val="000000"/>
                            </w:rPr>
                          </m:ctrlPr>
                        </m:e>
                        <m:sub>
                          <m:r>
                            <w:rPr>
                              <w:rFonts w:ascii="Cambria Math" w:hAnsi="Cambria Math"/>
                              <w:color w:val="000000"/>
                            </w:rPr>
                            <m:t>c</m:t>
                          </m:r>
                        </m:sub>
                      </m:sSub>
                    </m:e>
                  </m:acc>
                </m:e>
              </m:d>
            </m:e>
          </m:func>
        </m:oMath>
      </m:oMathPara>
    </w:p>
    <w:p w14:paraId="764FF8AA" w14:textId="23726FDC" w:rsidR="00E6308D" w:rsidRPr="00594BA2" w:rsidRDefault="056F26EF" w:rsidP="6415A8AE">
      <w:pPr>
        <w:pStyle w:val="NormalWeb"/>
        <w:rPr>
          <w:color w:val="000000"/>
        </w:rPr>
      </w:pPr>
      <w:r w:rsidRPr="0906E942">
        <w:rPr>
          <w:color w:val="000000" w:themeColor="text1"/>
        </w:rPr>
        <w:t>We employed the</w:t>
      </w:r>
      <w:r w:rsidR="00444AA6" w:rsidRPr="0906E942">
        <w:rPr>
          <w:color w:val="000000" w:themeColor="text1"/>
        </w:rPr>
        <w:t xml:space="preserve"> Adam optimizer with</w:t>
      </w:r>
      <w:r w:rsidR="003D51C1" w:rsidRPr="0906E942">
        <w:rPr>
          <w:color w:val="000000" w:themeColor="text1"/>
        </w:rPr>
        <w:t xml:space="preserve"> </w:t>
      </w:r>
      <w:r w:rsidRPr="0906E942">
        <w:rPr>
          <w:color w:val="000000" w:themeColor="text1"/>
        </w:rPr>
        <w:t>an initial learning rate (</w:t>
      </w:r>
      <w:r w:rsidR="00444AA6" w:rsidRPr="0906E942">
        <w:rPr>
          <w:color w:val="000000" w:themeColor="text1"/>
        </w:rPr>
        <w:t>η</w:t>
      </w:r>
      <w:r w:rsidR="0906E942" w:rsidRPr="0906E942">
        <w:rPr>
          <w:color w:val="000000" w:themeColor="text1"/>
        </w:rPr>
        <w:t xml:space="preserve">) of </w:t>
      </w:r>
      <w:r w:rsidR="0684DDB1" w:rsidRPr="0344E53B">
        <w:rPr>
          <w:color w:val="000000" w:themeColor="text1"/>
        </w:rPr>
        <w:t>10</w:t>
      </w:r>
      <w:r w:rsidR="0684DDB1" w:rsidRPr="0344E53B">
        <w:rPr>
          <w:color w:val="000000" w:themeColor="text1"/>
          <w:vertAlign w:val="superscript"/>
        </w:rPr>
        <w:t>-4</w:t>
      </w:r>
      <w:r w:rsidR="0344E53B" w:rsidRPr="0344E53B">
        <w:rPr>
          <w:color w:val="000000" w:themeColor="text1"/>
        </w:rPr>
        <w:t>.</w:t>
      </w:r>
      <w:r w:rsidR="0906E942" w:rsidRPr="0906E942">
        <w:rPr>
          <w:color w:val="000000" w:themeColor="text1"/>
        </w:rPr>
        <w:t xml:space="preserve"> Adam's update equations are defined as follows (Kingma &amp; Ba, 2014): </w:t>
      </w:r>
    </w:p>
    <w:p w14:paraId="3A0738DB" w14:textId="4AC141FF" w:rsidR="6415A8AE" w:rsidRDefault="6415A8AE" w:rsidP="6415A8AE">
      <w:pPr>
        <w:pStyle w:val="NormalWeb"/>
        <w:rPr>
          <w:color w:val="000000" w:themeColor="text1"/>
        </w:rPr>
      </w:pPr>
    </w:p>
    <w:p w14:paraId="3B03589E" w14:textId="1902C1B8" w:rsidR="001759B6" w:rsidRPr="00D45AD8" w:rsidRDefault="004D142A" w:rsidP="6415A8AE">
      <w:pPr>
        <w:pStyle w:val="NormalWeb"/>
        <w:ind w:left="2880"/>
        <w:jc w:val="both"/>
        <w:rPr>
          <w:color w:val="000000"/>
        </w:rPr>
      </w:pPr>
      <m:oMathPara>
        <m:oMath>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t</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1</m:t>
              </m:r>
            </m:sub>
          </m:sSub>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t</m:t>
              </m:r>
              <m:r>
                <w:rPr>
                  <w:rFonts w:ascii="Cambria Math" w:hAnsi="Cambria Math"/>
                  <w:color w:val="000000"/>
                </w:rPr>
                <m:t>-1</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1-</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1</m:t>
                  </m:r>
                </m:sub>
              </m:sSub>
            </m:e>
          </m:d>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t</m:t>
              </m:r>
            </m:sub>
          </m:sSub>
        </m:oMath>
      </m:oMathPara>
    </w:p>
    <w:p w14:paraId="1FFFD105" w14:textId="643B9AEC" w:rsidR="00444AA6" w:rsidRPr="00D45AD8" w:rsidRDefault="004D142A" w:rsidP="6415A8AE">
      <w:pPr>
        <w:pStyle w:val="NormalWeb"/>
        <w:ind w:left="2880"/>
        <w:jc w:val="both"/>
        <w:rPr>
          <w:color w:val="000000"/>
        </w:rPr>
      </w:pPr>
      <m:oMathPara>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t</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2</m:t>
              </m:r>
            </m:sub>
          </m:sSub>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t</m:t>
              </m:r>
              <m:r>
                <w:rPr>
                  <w:rFonts w:ascii="Cambria Math" w:hAnsi="Cambria Math"/>
                  <w:color w:val="000000"/>
                </w:rPr>
                <m:t>-1</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1-</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2</m:t>
                  </m:r>
                </m:sub>
              </m:sSub>
            </m:e>
          </m:d>
          <m:sSubSup>
            <m:sSubSupPr>
              <m:ctrlPr>
                <w:rPr>
                  <w:rFonts w:ascii="Cambria Math" w:hAnsi="Cambria Math"/>
                  <w:i/>
                  <w:color w:val="000000"/>
                </w:rPr>
              </m:ctrlPr>
            </m:sSubSupPr>
            <m:e>
              <m:r>
                <w:rPr>
                  <w:rFonts w:ascii="Cambria Math" w:hAnsi="Cambria Math"/>
                  <w:color w:val="000000"/>
                </w:rPr>
                <m:t>g</m:t>
              </m:r>
            </m:e>
            <m:sub>
              <m:r>
                <w:rPr>
                  <w:rFonts w:ascii="Cambria Math" w:hAnsi="Cambria Math"/>
                  <w:color w:val="000000"/>
                </w:rPr>
                <m:t>t</m:t>
              </m:r>
            </m:sub>
            <m:sup>
              <m:r>
                <w:rPr>
                  <w:rFonts w:ascii="Cambria Math" w:hAnsi="Cambria Math"/>
                  <w:color w:val="000000"/>
                </w:rPr>
                <m:t>2</m:t>
              </m:r>
            </m:sup>
          </m:sSubSup>
        </m:oMath>
      </m:oMathPara>
    </w:p>
    <w:p w14:paraId="695F89BB" w14:textId="16804C67" w:rsidR="00835FE4" w:rsidRPr="00D45AD8" w:rsidRDefault="004D142A" w:rsidP="6415A8AE">
      <w:pPr>
        <w:pStyle w:val="NormalWeb"/>
        <w:ind w:left="2880"/>
        <w:jc w:val="both"/>
        <w:rPr>
          <w:color w:val="000000"/>
        </w:rPr>
      </w:pPr>
      <m:oMathPara>
        <m:oMath>
          <m:acc>
            <m:accPr>
              <m:ctrlPr>
                <w:rPr>
                  <w:rFonts w:ascii="Cambria Math" w:hAnsi="Cambria Math"/>
                  <w:color w:val="000000"/>
                </w:rPr>
              </m:ctrlPr>
            </m:accPr>
            <m:e>
              <m:sSub>
                <m:sSubPr>
                  <m:ctrlPr>
                    <w:rPr>
                      <w:rFonts w:ascii="Cambria Math" w:hAnsi="Cambria Math"/>
                      <w:i/>
                      <w:color w:val="000000"/>
                    </w:rPr>
                  </m:ctrlPr>
                </m:sSubPr>
                <m:e>
                  <m:r>
                    <w:rPr>
                      <w:rFonts w:ascii="Cambria Math" w:hAnsi="Cambria Math"/>
                      <w:color w:val="000000"/>
                    </w:rPr>
                    <m:t>m</m:t>
                  </m:r>
                  <m:ctrlPr>
                    <w:rPr>
                      <w:rFonts w:ascii="Cambria Math" w:hAnsi="Cambria Math"/>
                      <w:color w:val="000000"/>
                    </w:rPr>
                  </m:ctrlPr>
                </m:e>
                <m:sub>
                  <m:r>
                    <w:rPr>
                      <w:rFonts w:ascii="Cambria Math" w:hAnsi="Cambria Math"/>
                      <w:color w:val="000000"/>
                    </w:rPr>
                    <m:t>t</m:t>
                  </m:r>
                </m:sub>
              </m:sSub>
            </m:e>
          </m:acc>
          <m:r>
            <w:rPr>
              <w:rFonts w:ascii="Cambria Math" w:hAnsi="Cambria Math"/>
              <w:color w:val="000000"/>
            </w:rPr>
            <m:t>=</m:t>
          </m:r>
          <m:f>
            <m:fPr>
              <m:ctrlPr>
                <w:rPr>
                  <w:rFonts w:ascii="Cambria Math" w:hAnsi="Cambria Math"/>
                  <w:color w:val="000000"/>
                </w:rPr>
              </m:ctrlPr>
            </m:fPr>
            <m:num>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t</m:t>
                  </m:r>
                </m:sub>
              </m:sSub>
              <m:ctrlPr>
                <w:rPr>
                  <w:rFonts w:ascii="Cambria Math" w:hAnsi="Cambria Math"/>
                  <w:i/>
                  <w:color w:val="000000"/>
                </w:rPr>
              </m:ctrlPr>
            </m:num>
            <m:den>
              <m:r>
                <w:rPr>
                  <w:rFonts w:ascii="Cambria Math" w:hAnsi="Cambria Math"/>
                  <w:color w:val="000000"/>
                </w:rPr>
                <m:t>1-</m:t>
              </m:r>
              <m:sSubSup>
                <m:sSubSupPr>
                  <m:ctrlPr>
                    <w:rPr>
                      <w:rFonts w:ascii="Cambria Math" w:hAnsi="Cambria Math"/>
                      <w:i/>
                      <w:color w:val="000000"/>
                    </w:rPr>
                  </m:ctrlPr>
                </m:sSubSupPr>
                <m:e>
                  <m:r>
                    <w:rPr>
                      <w:rFonts w:ascii="Cambria Math" w:hAnsi="Cambria Math"/>
                      <w:color w:val="000000"/>
                    </w:rPr>
                    <m:t>β</m:t>
                  </m:r>
                </m:e>
                <m:sub>
                  <m:r>
                    <w:rPr>
                      <w:rFonts w:ascii="Cambria Math" w:hAnsi="Cambria Math"/>
                      <w:color w:val="000000"/>
                    </w:rPr>
                    <m:t>1</m:t>
                  </m:r>
                </m:sub>
                <m:sup>
                  <m:r>
                    <w:rPr>
                      <w:rFonts w:ascii="Cambria Math" w:hAnsi="Cambria Math"/>
                      <w:color w:val="000000"/>
                    </w:rPr>
                    <m:t>t</m:t>
                  </m:r>
                </m:sup>
              </m:sSubSup>
              <m:ctrlPr>
                <w:rPr>
                  <w:rFonts w:ascii="Cambria Math" w:hAnsi="Cambria Math"/>
                  <w:i/>
                  <w:color w:val="000000"/>
                </w:rPr>
              </m:ctrlPr>
            </m:den>
          </m:f>
        </m:oMath>
      </m:oMathPara>
    </w:p>
    <w:p w14:paraId="18EB39DD" w14:textId="32547FD3" w:rsidR="00835FE4" w:rsidRPr="00D45AD8" w:rsidRDefault="004D142A" w:rsidP="6415A8AE">
      <w:pPr>
        <w:pStyle w:val="NormalWeb"/>
        <w:ind w:left="2880"/>
        <w:jc w:val="both"/>
        <w:rPr>
          <w:color w:val="000000"/>
        </w:rPr>
      </w:pPr>
      <m:oMathPara>
        <m:oMath>
          <m:acc>
            <m:accPr>
              <m:ctrlPr>
                <w:rPr>
                  <w:rFonts w:ascii="Cambria Math" w:hAnsi="Cambria Math"/>
                  <w:color w:val="000000"/>
                </w:rPr>
              </m:ctrlPr>
            </m:accPr>
            <m:e>
              <m:sSub>
                <m:sSubPr>
                  <m:ctrlPr>
                    <w:rPr>
                      <w:rFonts w:ascii="Cambria Math" w:hAnsi="Cambria Math"/>
                      <w:i/>
                      <w:color w:val="000000"/>
                    </w:rPr>
                  </m:ctrlPr>
                </m:sSubPr>
                <m:e>
                  <m:r>
                    <w:rPr>
                      <w:rFonts w:ascii="Cambria Math" w:hAnsi="Cambria Math"/>
                      <w:color w:val="000000"/>
                    </w:rPr>
                    <m:t>v</m:t>
                  </m:r>
                  <m:ctrlPr>
                    <w:rPr>
                      <w:rFonts w:ascii="Cambria Math" w:hAnsi="Cambria Math"/>
                      <w:color w:val="000000"/>
                    </w:rPr>
                  </m:ctrlPr>
                </m:e>
                <m:sub>
                  <m:r>
                    <w:rPr>
                      <w:rFonts w:ascii="Cambria Math" w:hAnsi="Cambria Math"/>
                      <w:color w:val="000000"/>
                    </w:rPr>
                    <m:t>t</m:t>
                  </m:r>
                </m:sub>
              </m:sSub>
            </m:e>
          </m:acc>
          <m:r>
            <w:rPr>
              <w:rFonts w:ascii="Cambria Math" w:hAnsi="Cambria Math"/>
              <w:color w:val="000000"/>
            </w:rPr>
            <m:t>=</m:t>
          </m:r>
          <m:f>
            <m:fPr>
              <m:ctrlPr>
                <w:rPr>
                  <w:rFonts w:ascii="Cambria Math" w:hAnsi="Cambria Math"/>
                  <w:color w:val="000000"/>
                </w:rPr>
              </m:ctrlPr>
            </m:fPr>
            <m:num>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t</m:t>
                  </m:r>
                </m:sub>
              </m:sSub>
              <m:ctrlPr>
                <w:rPr>
                  <w:rFonts w:ascii="Cambria Math" w:hAnsi="Cambria Math"/>
                  <w:i/>
                  <w:color w:val="000000"/>
                </w:rPr>
              </m:ctrlPr>
            </m:num>
            <m:den>
              <m:r>
                <w:rPr>
                  <w:rFonts w:ascii="Cambria Math" w:hAnsi="Cambria Math"/>
                  <w:color w:val="000000"/>
                </w:rPr>
                <m:t>1-</m:t>
              </m:r>
              <m:sSubSup>
                <m:sSubSupPr>
                  <m:ctrlPr>
                    <w:rPr>
                      <w:rFonts w:ascii="Cambria Math" w:hAnsi="Cambria Math"/>
                      <w:i/>
                      <w:color w:val="000000"/>
                    </w:rPr>
                  </m:ctrlPr>
                </m:sSubSupPr>
                <m:e>
                  <m:r>
                    <w:rPr>
                      <w:rFonts w:ascii="Cambria Math" w:hAnsi="Cambria Math"/>
                      <w:color w:val="000000"/>
                    </w:rPr>
                    <m:t>β</m:t>
                  </m:r>
                </m:e>
                <m:sub>
                  <m:r>
                    <w:rPr>
                      <w:rFonts w:ascii="Cambria Math" w:hAnsi="Cambria Math"/>
                      <w:color w:val="000000"/>
                    </w:rPr>
                    <m:t>2</m:t>
                  </m:r>
                </m:sub>
                <m:sup>
                  <m:r>
                    <w:rPr>
                      <w:rFonts w:ascii="Cambria Math" w:hAnsi="Cambria Math"/>
                      <w:color w:val="000000"/>
                    </w:rPr>
                    <m:t>t</m:t>
                  </m:r>
                </m:sup>
              </m:sSubSup>
              <m:ctrlPr>
                <w:rPr>
                  <w:rFonts w:ascii="Cambria Math" w:hAnsi="Cambria Math"/>
                  <w:i/>
                  <w:color w:val="000000"/>
                </w:rPr>
              </m:ctrlPr>
            </m:den>
          </m:f>
        </m:oMath>
      </m:oMathPara>
    </w:p>
    <w:p w14:paraId="2F20B486" w14:textId="6098CAAB" w:rsidR="00835FE4" w:rsidRPr="00D45AD8" w:rsidDel="00D4541C" w:rsidRDefault="004D142A" w:rsidP="6415A8AE">
      <w:pPr>
        <w:pStyle w:val="NormalWeb"/>
        <w:ind w:left="2880"/>
        <w:jc w:val="both"/>
        <w:rPr>
          <w:color w:val="000000" w:themeColor="text1"/>
        </w:rPr>
      </w:pPr>
      <m:oMathPara>
        <m:oMath>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t</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t</m:t>
              </m:r>
              <m:r>
                <w:rPr>
                  <w:rFonts w:ascii="Cambria Math" w:hAnsi="Cambria Math"/>
                  <w:color w:val="000000"/>
                </w:rPr>
                <m:t>-1</m:t>
              </m:r>
            </m:sub>
          </m:sSub>
          <m:r>
            <w:rPr>
              <w:rFonts w:ascii="Cambria Math" w:hAnsi="Cambria Math"/>
              <w:color w:val="000000"/>
            </w:rPr>
            <m:t>-</m:t>
          </m:r>
          <m:r>
            <w:rPr>
              <w:rFonts w:ascii="Cambria Math" w:hAnsi="Cambria Math"/>
              <w:color w:val="000000"/>
            </w:rPr>
            <m:t>η</m:t>
          </m:r>
          <m:f>
            <m:fPr>
              <m:ctrlPr>
                <w:rPr>
                  <w:rFonts w:ascii="Cambria Math" w:hAnsi="Cambria Math"/>
                  <w:color w:val="000000"/>
                </w:rPr>
              </m:ctrlPr>
            </m:fPr>
            <m:num>
              <m:acc>
                <m:accPr>
                  <m:ctrlPr>
                    <w:rPr>
                      <w:rFonts w:ascii="Cambria Math" w:hAnsi="Cambria Math"/>
                      <w:color w:val="000000"/>
                    </w:rPr>
                  </m:ctrlPr>
                </m:accPr>
                <m:e>
                  <m:sSub>
                    <m:sSubPr>
                      <m:ctrlPr>
                        <w:rPr>
                          <w:rFonts w:ascii="Cambria Math" w:hAnsi="Cambria Math"/>
                          <w:i/>
                          <w:color w:val="000000"/>
                        </w:rPr>
                      </m:ctrlPr>
                    </m:sSubPr>
                    <m:e>
                      <m:r>
                        <w:rPr>
                          <w:rFonts w:ascii="Cambria Math" w:hAnsi="Cambria Math"/>
                          <w:color w:val="000000"/>
                        </w:rPr>
                        <m:t>m</m:t>
                      </m:r>
                      <m:ctrlPr>
                        <w:rPr>
                          <w:rFonts w:ascii="Cambria Math" w:hAnsi="Cambria Math"/>
                          <w:color w:val="000000"/>
                        </w:rPr>
                      </m:ctrlPr>
                    </m:e>
                    <m:sub>
                      <m:r>
                        <w:rPr>
                          <w:rFonts w:ascii="Cambria Math" w:hAnsi="Cambria Math"/>
                          <w:color w:val="000000"/>
                        </w:rPr>
                        <m:t>t</m:t>
                      </m:r>
                    </m:sub>
                  </m:sSub>
                </m:e>
              </m:acc>
              <m:ctrlPr>
                <w:rPr>
                  <w:rFonts w:ascii="Cambria Math" w:hAnsi="Cambria Math"/>
                  <w:i/>
                  <w:color w:val="000000"/>
                </w:rPr>
              </m:ctrlPr>
            </m:num>
            <m:den>
              <m:rad>
                <m:radPr>
                  <m:degHide m:val="1"/>
                  <m:ctrlPr>
                    <w:rPr>
                      <w:rFonts w:ascii="Cambria Math" w:hAnsi="Cambria Math"/>
                      <w:color w:val="000000"/>
                    </w:rPr>
                  </m:ctrlPr>
                </m:radPr>
                <m:deg>
                  <m:ctrlPr>
                    <w:rPr>
                      <w:rFonts w:ascii="Cambria Math" w:hAnsi="Cambria Math"/>
                      <w:i/>
                      <w:color w:val="000000"/>
                    </w:rPr>
                  </m:ctrlPr>
                </m:deg>
                <m:e>
                  <m:acc>
                    <m:accPr>
                      <m:ctrlPr>
                        <w:rPr>
                          <w:rFonts w:ascii="Cambria Math" w:hAnsi="Cambria Math"/>
                          <w:color w:val="000000"/>
                        </w:rPr>
                      </m:ctrlPr>
                    </m:accPr>
                    <m:e>
                      <m:sSub>
                        <m:sSubPr>
                          <m:ctrlPr>
                            <w:rPr>
                              <w:rFonts w:ascii="Cambria Math" w:hAnsi="Cambria Math"/>
                              <w:i/>
                              <w:color w:val="000000"/>
                            </w:rPr>
                          </m:ctrlPr>
                        </m:sSubPr>
                        <m:e>
                          <m:r>
                            <w:rPr>
                              <w:rFonts w:ascii="Cambria Math" w:hAnsi="Cambria Math"/>
                              <w:color w:val="000000"/>
                            </w:rPr>
                            <m:t>v</m:t>
                          </m:r>
                          <m:ctrlPr>
                            <w:rPr>
                              <w:rFonts w:ascii="Cambria Math" w:hAnsi="Cambria Math"/>
                              <w:color w:val="000000"/>
                            </w:rPr>
                          </m:ctrlPr>
                        </m:e>
                        <m:sub>
                          <m:r>
                            <w:rPr>
                              <w:rFonts w:ascii="Cambria Math" w:hAnsi="Cambria Math"/>
                              <w:color w:val="000000"/>
                            </w:rPr>
                            <m:t>t</m:t>
                          </m:r>
                        </m:sub>
                      </m:sSub>
                    </m:e>
                  </m:acc>
                </m:e>
              </m:rad>
              <m:r>
                <w:rPr>
                  <w:rFonts w:ascii="Cambria Math" w:hAnsi="Cambria Math"/>
                  <w:color w:val="000000"/>
                </w:rPr>
                <m:t>+</m:t>
              </m:r>
              <m:r>
                <w:rPr>
                  <w:rFonts w:ascii="Cambria Math" w:hAnsi="Cambria Math"/>
                  <w:color w:val="000000"/>
                </w:rPr>
                <m:t>ϵ</m:t>
              </m:r>
              <m:ctrlPr>
                <w:rPr>
                  <w:rFonts w:ascii="Cambria Math" w:hAnsi="Cambria Math"/>
                  <w:i/>
                  <w:color w:val="000000"/>
                </w:rPr>
              </m:ctrlPr>
            </m:den>
          </m:f>
        </m:oMath>
      </m:oMathPara>
    </w:p>
    <w:p w14:paraId="0C3563B9" w14:textId="04B09089" w:rsidR="00835FE4" w:rsidRPr="00D45AD8" w:rsidRDefault="00835FE4" w:rsidP="0091652B">
      <w:pPr>
        <w:pStyle w:val="NormalWeb"/>
        <w:jc w:val="both"/>
        <w:rPr>
          <w:color w:val="000000" w:themeColor="text1"/>
        </w:rPr>
      </w:pPr>
    </w:p>
    <w:p w14:paraId="329253F4" w14:textId="6BEBFBAB" w:rsidR="00835FE4" w:rsidRPr="00D45AD8" w:rsidDel="00D4541C" w:rsidRDefault="3C06003B" w:rsidP="6415A8AE">
      <w:pPr>
        <w:pStyle w:val="NormalWeb"/>
        <w:jc w:val="both"/>
        <w:rPr>
          <w:color w:val="000000"/>
        </w:rPr>
      </w:pPr>
      <w:r w:rsidRPr="6415A8AE">
        <w:rPr>
          <w:color w:val="000000" w:themeColor="text1"/>
        </w:rPr>
        <w:t>To further stabilize training, early stopping (patience = 3 epochs) and ReduceLROnPlateau (factor = 0.2, patience = 2 epochs) callbacks were applied. Training continued for up to 20 epochs with a batch size of 32. Table 4 summarizes key hyperparameters clearly, providing optimizer settings, learning rate schedules, batch size, and regularization parameters.</w:t>
      </w:r>
    </w:p>
    <w:p w14:paraId="1F2752E2" w14:textId="3C9092B8" w:rsidR="570FF4F5" w:rsidRDefault="570FF4F5" w:rsidP="570FF4F5">
      <w:pPr>
        <w:pStyle w:val="NormalWeb"/>
        <w:ind w:firstLine="720"/>
        <w:jc w:val="both"/>
        <w:rPr>
          <w:color w:val="000000" w:themeColor="text1"/>
        </w:rPr>
      </w:pPr>
    </w:p>
    <w:p w14:paraId="7D9410A7" w14:textId="5F8F88DE" w:rsidR="46C6C566" w:rsidRDefault="46C6C566" w:rsidP="6415A8AE">
      <w:pPr>
        <w:pStyle w:val="NormalWeb"/>
        <w:rPr>
          <w:color w:val="000000" w:themeColor="text1"/>
        </w:rPr>
      </w:pPr>
      <w:r w:rsidRPr="6415A8AE">
        <w:rPr>
          <w:b/>
          <w:bCs/>
          <w:color w:val="000000" w:themeColor="text1"/>
        </w:rPr>
        <w:t>Table 4: Hyperparameters and Settings Used During Model Training</w:t>
      </w:r>
      <w:r>
        <w:br/>
      </w:r>
      <w:r w:rsidRPr="6415A8AE">
        <w:rPr>
          <w:i/>
          <w:iCs/>
          <w:color w:val="000000" w:themeColor="text1"/>
        </w:rPr>
        <w:t>(This table summarizes chosen hyperparameters, including optimizer settings, learning rate schedules, batch size, and regularization parameters</w:t>
      </w:r>
      <w:r w:rsidR="29AA052B" w:rsidRPr="6415A8AE">
        <w:rPr>
          <w:i/>
          <w:iCs/>
          <w:color w:val="000000" w:themeColor="text1"/>
        </w:rPr>
        <w:t>.</w:t>
      </w:r>
      <w:r w:rsidRPr="6415A8AE">
        <w:rPr>
          <w:i/>
          <w:iCs/>
          <w:color w:val="000000" w:themeColor="text1"/>
        </w:rPr>
        <w:t>)</w:t>
      </w:r>
    </w:p>
    <w:tbl>
      <w:tblPr>
        <w:tblStyle w:val="TableGrid"/>
        <w:tblW w:w="9855" w:type="dxa"/>
        <w:jc w:val="center"/>
        <w:tblLook w:val="04A0" w:firstRow="1" w:lastRow="0" w:firstColumn="1" w:lastColumn="0" w:noHBand="0" w:noVBand="1"/>
      </w:tblPr>
      <w:tblGrid>
        <w:gridCol w:w="3320"/>
        <w:gridCol w:w="3304"/>
        <w:gridCol w:w="3231"/>
      </w:tblGrid>
      <w:tr w:rsidR="003230BF" w:rsidRPr="00594BA2" w14:paraId="6EAD1000" w14:textId="77777777" w:rsidTr="00D45AD8">
        <w:trPr>
          <w:trHeight w:val="270"/>
          <w:jc w:val="center"/>
        </w:trPr>
        <w:tc>
          <w:tcPr>
            <w:tcW w:w="0" w:type="auto"/>
            <w:hideMark/>
          </w:tcPr>
          <w:p w14:paraId="6BC6CEB8" w14:textId="77777777" w:rsidR="003230BF" w:rsidRPr="00594BA2" w:rsidRDefault="003230BF" w:rsidP="00D45AD8">
            <w:pPr>
              <w:spacing w:before="100" w:beforeAutospacing="1" w:after="100" w:afterAutospacing="1"/>
              <w:ind w:left="720"/>
              <w:rPr>
                <w:b/>
                <w:bCs/>
                <w:color w:val="000000"/>
              </w:rPr>
            </w:pPr>
            <w:r w:rsidRPr="00594BA2">
              <w:rPr>
                <w:b/>
                <w:bCs/>
                <w:color w:val="000000"/>
              </w:rPr>
              <w:t>Hyperparameter</w:t>
            </w:r>
          </w:p>
        </w:tc>
        <w:tc>
          <w:tcPr>
            <w:tcW w:w="0" w:type="auto"/>
            <w:hideMark/>
          </w:tcPr>
          <w:p w14:paraId="44F55D82" w14:textId="77777777" w:rsidR="003230BF" w:rsidRPr="00594BA2" w:rsidRDefault="003230BF" w:rsidP="00D45AD8">
            <w:pPr>
              <w:spacing w:before="100" w:beforeAutospacing="1" w:after="100" w:afterAutospacing="1"/>
              <w:ind w:left="720"/>
              <w:rPr>
                <w:b/>
                <w:bCs/>
                <w:color w:val="000000"/>
              </w:rPr>
            </w:pPr>
            <w:r w:rsidRPr="00594BA2">
              <w:rPr>
                <w:b/>
                <w:bCs/>
                <w:color w:val="000000"/>
              </w:rPr>
              <w:t>Value</w:t>
            </w:r>
          </w:p>
        </w:tc>
        <w:tc>
          <w:tcPr>
            <w:tcW w:w="0" w:type="auto"/>
            <w:hideMark/>
          </w:tcPr>
          <w:p w14:paraId="14111706" w14:textId="77777777" w:rsidR="003230BF" w:rsidRPr="00594BA2" w:rsidRDefault="003230BF" w:rsidP="00D45AD8">
            <w:pPr>
              <w:spacing w:before="100" w:beforeAutospacing="1" w:after="100" w:afterAutospacing="1"/>
              <w:ind w:left="720"/>
              <w:rPr>
                <w:b/>
                <w:bCs/>
                <w:color w:val="000000"/>
              </w:rPr>
            </w:pPr>
            <w:r w:rsidRPr="00594BA2">
              <w:rPr>
                <w:b/>
                <w:bCs/>
                <w:color w:val="000000"/>
              </w:rPr>
              <w:t>Notes</w:t>
            </w:r>
          </w:p>
        </w:tc>
      </w:tr>
      <w:tr w:rsidR="003230BF" w:rsidRPr="00594BA2" w14:paraId="1C912DD1" w14:textId="77777777" w:rsidTr="00D45AD8">
        <w:trPr>
          <w:trHeight w:val="543"/>
          <w:jc w:val="center"/>
        </w:trPr>
        <w:tc>
          <w:tcPr>
            <w:tcW w:w="0" w:type="auto"/>
            <w:hideMark/>
          </w:tcPr>
          <w:p w14:paraId="004BD381" w14:textId="77777777" w:rsidR="003230BF" w:rsidRPr="00594BA2" w:rsidRDefault="003230BF" w:rsidP="00D45AD8">
            <w:pPr>
              <w:spacing w:before="100" w:beforeAutospacing="1" w:after="100" w:afterAutospacing="1"/>
              <w:ind w:left="720"/>
              <w:rPr>
                <w:color w:val="000000"/>
              </w:rPr>
            </w:pPr>
            <w:r w:rsidRPr="00594BA2">
              <w:rPr>
                <w:color w:val="000000"/>
              </w:rPr>
              <w:t>Optimizer</w:t>
            </w:r>
          </w:p>
        </w:tc>
        <w:tc>
          <w:tcPr>
            <w:tcW w:w="0" w:type="auto"/>
            <w:hideMark/>
          </w:tcPr>
          <w:p w14:paraId="77FDA6F2" w14:textId="77777777" w:rsidR="003230BF" w:rsidRPr="00594BA2" w:rsidRDefault="003230BF" w:rsidP="00760E23">
            <w:pPr>
              <w:spacing w:before="100" w:beforeAutospacing="1" w:after="100" w:afterAutospacing="1"/>
              <w:ind w:left="720"/>
              <w:rPr>
                <w:color w:val="000000"/>
              </w:rPr>
            </w:pPr>
            <w:r w:rsidRPr="00594BA2">
              <w:rPr>
                <w:color w:val="000000"/>
              </w:rPr>
              <w:t>Adam</w:t>
            </w:r>
          </w:p>
        </w:tc>
        <w:tc>
          <w:tcPr>
            <w:tcW w:w="0" w:type="auto"/>
            <w:hideMark/>
          </w:tcPr>
          <w:p w14:paraId="58FA7CC3" w14:textId="77777777" w:rsidR="003230BF" w:rsidRPr="00594BA2" w:rsidRDefault="003230BF" w:rsidP="00D45AD8">
            <w:pPr>
              <w:spacing w:before="100" w:beforeAutospacing="1" w:after="100" w:afterAutospacing="1"/>
              <w:rPr>
                <w:color w:val="000000"/>
              </w:rPr>
            </w:pPr>
            <w:r w:rsidRPr="00594BA2">
              <w:rPr>
                <w:color w:val="000000"/>
              </w:rPr>
              <w:t xml:space="preserve">Default </w:t>
            </w:r>
            <w:commentRangeStart w:id="45"/>
            <w:r w:rsidRPr="00594BA2">
              <w:rPr>
                <w:color w:val="000000"/>
              </w:rPr>
              <w:t>beta1</w:t>
            </w:r>
            <w:commentRangeEnd w:id="45"/>
            <w:r w:rsidR="00317941">
              <w:rPr>
                <w:rStyle w:val="CommentReference"/>
              </w:rPr>
              <w:commentReference w:id="45"/>
            </w:r>
            <w:r w:rsidRPr="00594BA2">
              <w:rPr>
                <w:color w:val="000000"/>
              </w:rPr>
              <w:t>=0.9, beta2=0.999</w:t>
            </w:r>
          </w:p>
        </w:tc>
      </w:tr>
      <w:tr w:rsidR="003230BF" w:rsidRPr="00594BA2" w14:paraId="0DD04D4B" w14:textId="77777777" w:rsidTr="00D45AD8">
        <w:trPr>
          <w:trHeight w:val="293"/>
          <w:jc w:val="center"/>
        </w:trPr>
        <w:tc>
          <w:tcPr>
            <w:tcW w:w="0" w:type="auto"/>
            <w:hideMark/>
          </w:tcPr>
          <w:p w14:paraId="089770C3" w14:textId="77777777" w:rsidR="003230BF" w:rsidRPr="00594BA2" w:rsidRDefault="003230BF" w:rsidP="00D45AD8">
            <w:pPr>
              <w:spacing w:before="100" w:beforeAutospacing="1" w:after="100" w:afterAutospacing="1"/>
              <w:ind w:left="720"/>
              <w:rPr>
                <w:color w:val="000000"/>
              </w:rPr>
            </w:pPr>
            <w:r w:rsidRPr="00594BA2">
              <w:rPr>
                <w:color w:val="000000"/>
              </w:rPr>
              <w:t>Initial Learning Rate</w:t>
            </w:r>
          </w:p>
        </w:tc>
        <w:tc>
          <w:tcPr>
            <w:tcW w:w="0" w:type="auto"/>
            <w:hideMark/>
          </w:tcPr>
          <w:p w14:paraId="34CDA768" w14:textId="77777777" w:rsidR="003230BF" w:rsidRPr="00594BA2" w:rsidRDefault="003230BF" w:rsidP="00760E23">
            <w:pPr>
              <w:spacing w:before="100" w:beforeAutospacing="1" w:after="100" w:afterAutospacing="1"/>
              <w:ind w:left="720"/>
              <w:rPr>
                <w:color w:val="000000"/>
              </w:rPr>
            </w:pPr>
            <w:r w:rsidRPr="00594BA2">
              <w:rPr>
                <w:color w:val="000000"/>
              </w:rPr>
              <w:t>1e-4</w:t>
            </w:r>
          </w:p>
        </w:tc>
        <w:tc>
          <w:tcPr>
            <w:tcW w:w="0" w:type="auto"/>
            <w:hideMark/>
          </w:tcPr>
          <w:p w14:paraId="509C0DF5" w14:textId="77777777" w:rsidR="003230BF" w:rsidRPr="00594BA2" w:rsidRDefault="003230BF" w:rsidP="00D45AD8">
            <w:pPr>
              <w:spacing w:before="100" w:beforeAutospacing="1" w:after="100" w:afterAutospacing="1"/>
              <w:rPr>
                <w:color w:val="000000"/>
              </w:rPr>
            </w:pPr>
            <w:r w:rsidRPr="00594BA2">
              <w:rPr>
                <w:color w:val="000000"/>
              </w:rPr>
              <w:t>Reduced upon plateau</w:t>
            </w:r>
          </w:p>
        </w:tc>
      </w:tr>
      <w:tr w:rsidR="003230BF" w:rsidRPr="00594BA2" w14:paraId="4CFD3304" w14:textId="77777777" w:rsidTr="00D45AD8">
        <w:trPr>
          <w:trHeight w:val="543"/>
          <w:jc w:val="center"/>
        </w:trPr>
        <w:tc>
          <w:tcPr>
            <w:tcW w:w="0" w:type="auto"/>
            <w:hideMark/>
          </w:tcPr>
          <w:p w14:paraId="0B31EF32" w14:textId="77777777" w:rsidR="003230BF" w:rsidRPr="00594BA2" w:rsidRDefault="003230BF" w:rsidP="00D45AD8">
            <w:pPr>
              <w:spacing w:before="100" w:beforeAutospacing="1" w:after="100" w:afterAutospacing="1"/>
              <w:ind w:left="720"/>
              <w:rPr>
                <w:color w:val="000000"/>
              </w:rPr>
            </w:pPr>
            <w:r w:rsidRPr="00594BA2">
              <w:rPr>
                <w:color w:val="000000"/>
              </w:rPr>
              <w:t>Batch Size</w:t>
            </w:r>
          </w:p>
        </w:tc>
        <w:tc>
          <w:tcPr>
            <w:tcW w:w="0" w:type="auto"/>
            <w:hideMark/>
          </w:tcPr>
          <w:p w14:paraId="15B20671" w14:textId="77777777" w:rsidR="003230BF" w:rsidRPr="00594BA2" w:rsidRDefault="003230BF" w:rsidP="00760E23">
            <w:pPr>
              <w:spacing w:before="100" w:beforeAutospacing="1" w:after="100" w:afterAutospacing="1"/>
              <w:ind w:left="720"/>
              <w:rPr>
                <w:color w:val="000000"/>
              </w:rPr>
            </w:pPr>
            <w:r w:rsidRPr="00594BA2">
              <w:rPr>
                <w:color w:val="000000"/>
              </w:rPr>
              <w:t>32</w:t>
            </w:r>
          </w:p>
        </w:tc>
        <w:tc>
          <w:tcPr>
            <w:tcW w:w="0" w:type="auto"/>
            <w:hideMark/>
          </w:tcPr>
          <w:p w14:paraId="69ADD625" w14:textId="77777777" w:rsidR="003230BF" w:rsidRPr="00594BA2" w:rsidRDefault="003230BF" w:rsidP="00D45AD8">
            <w:pPr>
              <w:spacing w:before="100" w:beforeAutospacing="1" w:after="100" w:afterAutospacing="1"/>
              <w:rPr>
                <w:color w:val="000000"/>
              </w:rPr>
            </w:pPr>
            <w:r w:rsidRPr="00594BA2">
              <w:rPr>
                <w:color w:val="000000"/>
              </w:rPr>
              <w:t>Balanced memory usage and speed</w:t>
            </w:r>
          </w:p>
        </w:tc>
      </w:tr>
      <w:tr w:rsidR="003230BF" w:rsidRPr="00594BA2" w14:paraId="1120BFF9" w14:textId="77777777" w:rsidTr="00D45AD8">
        <w:trPr>
          <w:trHeight w:val="543"/>
          <w:jc w:val="center"/>
        </w:trPr>
        <w:tc>
          <w:tcPr>
            <w:tcW w:w="0" w:type="auto"/>
            <w:hideMark/>
          </w:tcPr>
          <w:p w14:paraId="289AF7AC" w14:textId="77777777" w:rsidR="003230BF" w:rsidRPr="00594BA2" w:rsidRDefault="003230BF" w:rsidP="00D45AD8">
            <w:pPr>
              <w:spacing w:before="100" w:beforeAutospacing="1" w:after="100" w:afterAutospacing="1"/>
              <w:ind w:left="720"/>
              <w:rPr>
                <w:color w:val="000000"/>
              </w:rPr>
            </w:pPr>
            <w:r w:rsidRPr="00594BA2">
              <w:rPr>
                <w:color w:val="000000"/>
              </w:rPr>
              <w:t>Number of Epochs</w:t>
            </w:r>
          </w:p>
        </w:tc>
        <w:tc>
          <w:tcPr>
            <w:tcW w:w="0" w:type="auto"/>
            <w:hideMark/>
          </w:tcPr>
          <w:p w14:paraId="5C1C4571" w14:textId="77777777" w:rsidR="003230BF" w:rsidRPr="00594BA2" w:rsidRDefault="003230BF" w:rsidP="00760E23">
            <w:pPr>
              <w:spacing w:before="100" w:beforeAutospacing="1" w:after="100" w:afterAutospacing="1"/>
              <w:ind w:left="720"/>
              <w:rPr>
                <w:color w:val="000000"/>
              </w:rPr>
            </w:pPr>
            <w:r w:rsidRPr="00594BA2">
              <w:rPr>
                <w:color w:val="000000"/>
              </w:rPr>
              <w:t>Up to 20</w:t>
            </w:r>
          </w:p>
        </w:tc>
        <w:tc>
          <w:tcPr>
            <w:tcW w:w="0" w:type="auto"/>
            <w:hideMark/>
          </w:tcPr>
          <w:p w14:paraId="43A0F696" w14:textId="77777777" w:rsidR="003230BF" w:rsidRPr="00594BA2" w:rsidRDefault="003230BF" w:rsidP="00D45AD8">
            <w:pPr>
              <w:spacing w:before="100" w:beforeAutospacing="1" w:after="100" w:afterAutospacing="1"/>
              <w:rPr>
                <w:color w:val="000000"/>
              </w:rPr>
            </w:pPr>
            <w:r w:rsidRPr="00594BA2">
              <w:rPr>
                <w:color w:val="000000"/>
              </w:rPr>
              <w:t>Early stopping applied (patience=3)</w:t>
            </w:r>
          </w:p>
        </w:tc>
      </w:tr>
      <w:tr w:rsidR="003230BF" w:rsidRPr="00594BA2" w14:paraId="673F363F" w14:textId="77777777" w:rsidTr="00D45AD8">
        <w:trPr>
          <w:trHeight w:val="543"/>
          <w:jc w:val="center"/>
        </w:trPr>
        <w:tc>
          <w:tcPr>
            <w:tcW w:w="0" w:type="auto"/>
            <w:hideMark/>
          </w:tcPr>
          <w:p w14:paraId="30716104" w14:textId="77777777" w:rsidR="003230BF" w:rsidRPr="00594BA2" w:rsidRDefault="003230BF" w:rsidP="00D45AD8">
            <w:pPr>
              <w:spacing w:before="100" w:beforeAutospacing="1" w:after="100" w:afterAutospacing="1"/>
              <w:ind w:left="720"/>
              <w:rPr>
                <w:color w:val="000000"/>
              </w:rPr>
            </w:pPr>
            <w:r w:rsidRPr="00594BA2">
              <w:rPr>
                <w:color w:val="000000"/>
              </w:rPr>
              <w:t>Loss Function</w:t>
            </w:r>
          </w:p>
        </w:tc>
        <w:tc>
          <w:tcPr>
            <w:tcW w:w="0" w:type="auto"/>
            <w:hideMark/>
          </w:tcPr>
          <w:p w14:paraId="08A39AB7" w14:textId="77777777" w:rsidR="003230BF" w:rsidRPr="00594BA2" w:rsidRDefault="003230BF" w:rsidP="00760E23">
            <w:pPr>
              <w:spacing w:before="100" w:beforeAutospacing="1" w:after="100" w:afterAutospacing="1"/>
              <w:rPr>
                <w:color w:val="000000"/>
              </w:rPr>
            </w:pPr>
            <w:r w:rsidRPr="00594BA2">
              <w:rPr>
                <w:color w:val="000000"/>
              </w:rPr>
              <w:t>Sparse Categorical Cross-Entropy</w:t>
            </w:r>
          </w:p>
        </w:tc>
        <w:tc>
          <w:tcPr>
            <w:tcW w:w="0" w:type="auto"/>
            <w:hideMark/>
          </w:tcPr>
          <w:p w14:paraId="0773242B" w14:textId="77777777" w:rsidR="003230BF" w:rsidRPr="00594BA2" w:rsidRDefault="003230BF" w:rsidP="00D45AD8">
            <w:pPr>
              <w:spacing w:before="100" w:beforeAutospacing="1" w:after="100" w:afterAutospacing="1"/>
              <w:rPr>
                <w:color w:val="000000"/>
              </w:rPr>
            </w:pPr>
            <w:r w:rsidRPr="00594BA2">
              <w:rPr>
                <w:color w:val="000000"/>
              </w:rPr>
              <w:t>Suitable for integer labels</w:t>
            </w:r>
          </w:p>
        </w:tc>
      </w:tr>
      <w:tr w:rsidR="003230BF" w:rsidRPr="00594BA2" w14:paraId="66ADE2F4" w14:textId="77777777" w:rsidTr="00D45AD8">
        <w:trPr>
          <w:trHeight w:val="543"/>
          <w:jc w:val="center"/>
        </w:trPr>
        <w:tc>
          <w:tcPr>
            <w:tcW w:w="0" w:type="auto"/>
            <w:hideMark/>
          </w:tcPr>
          <w:p w14:paraId="7F110AAA" w14:textId="77777777" w:rsidR="003230BF" w:rsidRPr="00594BA2" w:rsidRDefault="003230BF" w:rsidP="00D45AD8">
            <w:pPr>
              <w:spacing w:before="100" w:beforeAutospacing="1" w:after="100" w:afterAutospacing="1"/>
              <w:ind w:left="720"/>
              <w:rPr>
                <w:color w:val="000000"/>
              </w:rPr>
            </w:pPr>
            <w:r w:rsidRPr="00594BA2">
              <w:rPr>
                <w:color w:val="000000"/>
              </w:rPr>
              <w:t>Dropout Rate</w:t>
            </w:r>
          </w:p>
        </w:tc>
        <w:tc>
          <w:tcPr>
            <w:tcW w:w="0" w:type="auto"/>
            <w:hideMark/>
          </w:tcPr>
          <w:p w14:paraId="4BD31EA8" w14:textId="77777777" w:rsidR="003230BF" w:rsidRPr="00594BA2" w:rsidRDefault="003230BF" w:rsidP="00760E23">
            <w:pPr>
              <w:spacing w:before="100" w:beforeAutospacing="1" w:after="100" w:afterAutospacing="1"/>
              <w:ind w:left="720"/>
              <w:rPr>
                <w:color w:val="000000"/>
              </w:rPr>
            </w:pPr>
            <w:r w:rsidRPr="00594BA2">
              <w:rPr>
                <w:color w:val="000000"/>
              </w:rPr>
              <w:t>0.5</w:t>
            </w:r>
          </w:p>
        </w:tc>
        <w:tc>
          <w:tcPr>
            <w:tcW w:w="0" w:type="auto"/>
            <w:hideMark/>
          </w:tcPr>
          <w:p w14:paraId="7D4BF974" w14:textId="77777777" w:rsidR="003230BF" w:rsidRPr="00594BA2" w:rsidRDefault="003230BF" w:rsidP="00D45AD8">
            <w:pPr>
              <w:spacing w:before="100" w:beforeAutospacing="1" w:after="100" w:afterAutospacing="1"/>
              <w:rPr>
                <w:color w:val="000000"/>
              </w:rPr>
            </w:pPr>
            <w:r w:rsidRPr="00594BA2">
              <w:rPr>
                <w:color w:val="000000"/>
              </w:rPr>
              <w:t>Applied to fully connected layer</w:t>
            </w:r>
          </w:p>
        </w:tc>
      </w:tr>
      <w:tr w:rsidR="003230BF" w:rsidRPr="00594BA2" w14:paraId="4047EBD0" w14:textId="77777777" w:rsidTr="00D45AD8">
        <w:trPr>
          <w:trHeight w:val="293"/>
          <w:jc w:val="center"/>
        </w:trPr>
        <w:tc>
          <w:tcPr>
            <w:tcW w:w="0" w:type="auto"/>
            <w:hideMark/>
          </w:tcPr>
          <w:p w14:paraId="37E8A899" w14:textId="77777777" w:rsidR="003230BF" w:rsidRPr="00594BA2" w:rsidRDefault="003230BF" w:rsidP="00D45AD8">
            <w:pPr>
              <w:spacing w:before="100" w:beforeAutospacing="1" w:after="100" w:afterAutospacing="1"/>
              <w:ind w:left="720"/>
              <w:rPr>
                <w:color w:val="000000"/>
              </w:rPr>
            </w:pPr>
            <w:r w:rsidRPr="00594BA2">
              <w:rPr>
                <w:color w:val="000000"/>
              </w:rPr>
              <w:t>L2 Regularization</w:t>
            </w:r>
          </w:p>
        </w:tc>
        <w:tc>
          <w:tcPr>
            <w:tcW w:w="0" w:type="auto"/>
            <w:hideMark/>
          </w:tcPr>
          <w:p w14:paraId="7398B604" w14:textId="77777777" w:rsidR="003230BF" w:rsidRPr="00594BA2" w:rsidRDefault="003230BF" w:rsidP="00760E23">
            <w:pPr>
              <w:spacing w:before="100" w:beforeAutospacing="1" w:after="100" w:afterAutospacing="1"/>
              <w:ind w:left="720"/>
              <w:rPr>
                <w:color w:val="000000"/>
              </w:rPr>
            </w:pPr>
            <w:r w:rsidRPr="00594BA2">
              <w:rPr>
                <w:color w:val="000000"/>
              </w:rPr>
              <w:t>λ = 0.001</w:t>
            </w:r>
          </w:p>
        </w:tc>
        <w:tc>
          <w:tcPr>
            <w:tcW w:w="0" w:type="auto"/>
            <w:hideMark/>
          </w:tcPr>
          <w:p w14:paraId="448BBFBF" w14:textId="77777777" w:rsidR="003230BF" w:rsidRPr="00594BA2" w:rsidRDefault="003230BF" w:rsidP="00D45AD8">
            <w:pPr>
              <w:spacing w:before="100" w:beforeAutospacing="1" w:after="100" w:afterAutospacing="1"/>
              <w:rPr>
                <w:color w:val="000000"/>
              </w:rPr>
            </w:pPr>
            <w:r w:rsidRPr="00594BA2">
              <w:rPr>
                <w:color w:val="000000"/>
              </w:rPr>
              <w:t>Applied to dense layer</w:t>
            </w:r>
          </w:p>
        </w:tc>
      </w:tr>
      <w:tr w:rsidR="003230BF" w:rsidRPr="00594BA2" w14:paraId="7B896CCC" w14:textId="77777777" w:rsidTr="00D45AD8">
        <w:trPr>
          <w:trHeight w:val="543"/>
          <w:jc w:val="center"/>
        </w:trPr>
        <w:tc>
          <w:tcPr>
            <w:tcW w:w="0" w:type="auto"/>
            <w:hideMark/>
          </w:tcPr>
          <w:p w14:paraId="222E53D8" w14:textId="77777777" w:rsidR="003230BF" w:rsidRPr="00594BA2" w:rsidRDefault="003230BF" w:rsidP="00D45AD8">
            <w:pPr>
              <w:spacing w:before="100" w:beforeAutospacing="1" w:after="100" w:afterAutospacing="1"/>
              <w:ind w:left="720"/>
              <w:rPr>
                <w:color w:val="000000"/>
              </w:rPr>
            </w:pPr>
            <w:r w:rsidRPr="00594BA2">
              <w:rPr>
                <w:color w:val="000000"/>
              </w:rPr>
              <w:t>Learning Rate Scheduler</w:t>
            </w:r>
          </w:p>
        </w:tc>
        <w:tc>
          <w:tcPr>
            <w:tcW w:w="0" w:type="auto"/>
            <w:hideMark/>
          </w:tcPr>
          <w:p w14:paraId="665351AB" w14:textId="77777777" w:rsidR="003230BF" w:rsidRPr="00594BA2" w:rsidRDefault="003230BF" w:rsidP="00760E23">
            <w:pPr>
              <w:spacing w:before="100" w:beforeAutospacing="1" w:after="100" w:afterAutospacing="1"/>
              <w:ind w:left="720"/>
              <w:rPr>
                <w:color w:val="000000"/>
              </w:rPr>
            </w:pPr>
            <w:r w:rsidRPr="00594BA2">
              <w:rPr>
                <w:color w:val="000000"/>
              </w:rPr>
              <w:t>ReduceLROnPlateau</w:t>
            </w:r>
          </w:p>
        </w:tc>
        <w:tc>
          <w:tcPr>
            <w:tcW w:w="0" w:type="auto"/>
            <w:hideMark/>
          </w:tcPr>
          <w:p w14:paraId="257102E9" w14:textId="77777777" w:rsidR="003230BF" w:rsidRPr="00594BA2" w:rsidRDefault="003230BF" w:rsidP="00D45AD8">
            <w:pPr>
              <w:spacing w:before="100" w:beforeAutospacing="1" w:after="100" w:afterAutospacing="1"/>
              <w:rPr>
                <w:color w:val="000000"/>
              </w:rPr>
            </w:pPr>
            <w:r w:rsidRPr="00594BA2">
              <w:rPr>
                <w:color w:val="000000"/>
              </w:rPr>
              <w:t>Factor=0.2, patience=2</w:t>
            </w:r>
          </w:p>
        </w:tc>
      </w:tr>
      <w:tr w:rsidR="003230BF" w:rsidRPr="00594BA2" w14:paraId="5EB1EAD9" w14:textId="77777777" w:rsidTr="00D45AD8">
        <w:trPr>
          <w:trHeight w:val="543"/>
          <w:jc w:val="center"/>
        </w:trPr>
        <w:tc>
          <w:tcPr>
            <w:tcW w:w="0" w:type="auto"/>
            <w:hideMark/>
          </w:tcPr>
          <w:p w14:paraId="621FCB3D" w14:textId="77777777" w:rsidR="003230BF" w:rsidRPr="00594BA2" w:rsidRDefault="003230BF" w:rsidP="00D45AD8">
            <w:pPr>
              <w:spacing w:before="100" w:beforeAutospacing="1" w:after="100" w:afterAutospacing="1"/>
              <w:ind w:left="720"/>
              <w:rPr>
                <w:color w:val="000000"/>
              </w:rPr>
            </w:pPr>
            <w:commentRangeStart w:id="46"/>
            <w:r w:rsidRPr="00594BA2">
              <w:rPr>
                <w:color w:val="000000"/>
              </w:rPr>
              <w:t>Number of Unfrozen Layers</w:t>
            </w:r>
          </w:p>
        </w:tc>
        <w:tc>
          <w:tcPr>
            <w:tcW w:w="0" w:type="auto"/>
            <w:hideMark/>
          </w:tcPr>
          <w:p w14:paraId="78C4CA09" w14:textId="77777777" w:rsidR="003230BF" w:rsidRPr="00594BA2" w:rsidRDefault="003230BF" w:rsidP="00760E23">
            <w:pPr>
              <w:spacing w:before="100" w:beforeAutospacing="1" w:after="100" w:afterAutospacing="1"/>
              <w:ind w:left="720"/>
              <w:rPr>
                <w:color w:val="000000"/>
              </w:rPr>
            </w:pPr>
            <w:r w:rsidRPr="00594BA2">
              <w:rPr>
                <w:color w:val="000000"/>
              </w:rPr>
              <w:t>201 layers</w:t>
            </w:r>
            <w:commentRangeEnd w:id="46"/>
            <w:r w:rsidR="00650DEF">
              <w:rPr>
                <w:rStyle w:val="CommentReference"/>
              </w:rPr>
              <w:commentReference w:id="46"/>
            </w:r>
          </w:p>
        </w:tc>
        <w:tc>
          <w:tcPr>
            <w:tcW w:w="0" w:type="auto"/>
            <w:hideMark/>
          </w:tcPr>
          <w:p w14:paraId="3087A42C" w14:textId="77777777" w:rsidR="003230BF" w:rsidRPr="00594BA2" w:rsidRDefault="003230BF" w:rsidP="00D45AD8">
            <w:pPr>
              <w:spacing w:before="100" w:beforeAutospacing="1" w:after="100" w:afterAutospacing="1"/>
              <w:rPr>
                <w:color w:val="000000"/>
              </w:rPr>
            </w:pPr>
            <w:r w:rsidRPr="00594BA2">
              <w:rPr>
                <w:color w:val="000000"/>
              </w:rPr>
              <w:t>Layers after the 500th in DenseNet-201</w:t>
            </w:r>
          </w:p>
        </w:tc>
      </w:tr>
    </w:tbl>
    <w:p w14:paraId="3A10F14F" w14:textId="77777777" w:rsidR="003230BF" w:rsidRPr="00594BA2" w:rsidRDefault="003230BF" w:rsidP="00A4641F">
      <w:pPr>
        <w:pStyle w:val="NormalWeb"/>
        <w:jc w:val="both"/>
        <w:rPr>
          <w:color w:val="000000"/>
        </w:rPr>
      </w:pPr>
    </w:p>
    <w:p w14:paraId="48D025D1" w14:textId="5870A011" w:rsidR="00A4641F" w:rsidRPr="00594BA2" w:rsidRDefault="63CDBDE0" w:rsidP="0091652B">
      <w:pPr>
        <w:pStyle w:val="NormalWeb"/>
        <w:jc w:val="both"/>
        <w:rPr>
          <w:color w:val="000000"/>
        </w:rPr>
      </w:pPr>
      <w:r w:rsidRPr="6415A8AE">
        <w:rPr>
          <w:color w:val="000000" w:themeColor="text1"/>
        </w:rPr>
        <w:t>The</w:t>
      </w:r>
      <w:r w:rsidR="00A4641F" w:rsidRPr="6415A8AE">
        <w:rPr>
          <w:color w:val="000000" w:themeColor="text1"/>
        </w:rPr>
        <w:t xml:space="preserve"> final </w:t>
      </w:r>
      <w:r w:rsidRPr="6415A8AE">
        <w:rPr>
          <w:color w:val="000000" w:themeColor="text1"/>
        </w:rPr>
        <w:t xml:space="preserve">evaluation of </w:t>
      </w:r>
      <w:r w:rsidR="00A4641F" w:rsidRPr="6415A8AE">
        <w:rPr>
          <w:color w:val="000000" w:themeColor="text1"/>
        </w:rPr>
        <w:t xml:space="preserve">model </w:t>
      </w:r>
      <w:r w:rsidRPr="6415A8AE">
        <w:rPr>
          <w:color w:val="000000" w:themeColor="text1"/>
        </w:rPr>
        <w:t>performance used a separate</w:t>
      </w:r>
      <w:r w:rsidR="00A4641F" w:rsidRPr="6415A8AE">
        <w:rPr>
          <w:color w:val="000000" w:themeColor="text1"/>
        </w:rPr>
        <w:t xml:space="preserve"> test </w:t>
      </w:r>
      <w:r w:rsidRPr="6415A8AE">
        <w:rPr>
          <w:color w:val="000000" w:themeColor="text1"/>
        </w:rPr>
        <w:t>dataset, previously unseen</w:t>
      </w:r>
      <w:r w:rsidR="00A4641F" w:rsidRPr="6415A8AE">
        <w:rPr>
          <w:color w:val="000000" w:themeColor="text1"/>
        </w:rPr>
        <w:t xml:space="preserve"> during training or validation. </w:t>
      </w:r>
      <w:r w:rsidRPr="6415A8AE">
        <w:rPr>
          <w:color w:val="000000" w:themeColor="text1"/>
        </w:rPr>
        <w:t xml:space="preserve">Metrics included overall accuracy as well as per-class precision, recall, and F1-score, defined as </w:t>
      </w:r>
      <w:commentRangeStart w:id="47"/>
      <w:r w:rsidRPr="6415A8AE">
        <w:rPr>
          <w:color w:val="000000" w:themeColor="text1"/>
        </w:rPr>
        <w:t>follows</w:t>
      </w:r>
      <w:commentRangeEnd w:id="47"/>
      <w:r w:rsidR="00F718B1">
        <w:rPr>
          <w:rStyle w:val="CommentReference"/>
        </w:rPr>
        <w:commentReference w:id="47"/>
      </w:r>
      <w:r w:rsidRPr="6415A8AE">
        <w:rPr>
          <w:color w:val="000000" w:themeColor="text1"/>
        </w:rPr>
        <w:t>:</w:t>
      </w:r>
    </w:p>
    <w:p w14:paraId="33823CCF" w14:textId="55C83C27" w:rsidR="6415A8AE" w:rsidRDefault="6415A8AE" w:rsidP="6415A8AE">
      <w:pPr>
        <w:pStyle w:val="NormalWeb"/>
        <w:jc w:val="both"/>
      </w:pPr>
    </w:p>
    <w:p w14:paraId="67D620EC" w14:textId="4570C574" w:rsidR="00B606F0" w:rsidRPr="00D45AD8" w:rsidRDefault="00B606F0" w:rsidP="7D78810C">
      <w:pPr>
        <w:pStyle w:val="NormalWeb"/>
        <w:ind w:left="720"/>
        <w:jc w:val="both"/>
      </w:pPr>
      <m:oMath>
        <m:r>
          <m:rPr>
            <m:nor/>
          </m:rPr>
          <w:rPr>
            <w:color w:val="000000"/>
          </w:rPr>
          <m:t>Accuracy</m:t>
        </m:r>
        <m:r>
          <w:rPr>
            <w:rFonts w:ascii="Cambria Math" w:hAnsi="Cambria Math"/>
            <w:color w:val="000000"/>
          </w:rPr>
          <m:t>=</m:t>
        </m:r>
        <m:f>
          <m:fPr>
            <m:ctrlPr>
              <w:rPr>
                <w:rFonts w:ascii="Cambria Math" w:hAnsi="Cambria Math"/>
                <w:color w:val="000000"/>
              </w:rPr>
            </m:ctrlPr>
          </m:fPr>
          <m:num>
            <m:nary>
              <m:naryPr>
                <m:chr m:val="∑"/>
                <m:ctrlPr>
                  <w:rPr>
                    <w:rFonts w:ascii="Cambria Math" w:hAnsi="Cambria Math"/>
                    <w:color w:val="000000"/>
                  </w:rPr>
                </m:ctrlPr>
              </m:naryPr>
              <m:sub>
                <m:r>
                  <w:rPr>
                    <w:rFonts w:ascii="Cambria Math" w:hAnsi="Cambria Math"/>
                    <w:color w:val="000000"/>
                  </w:rPr>
                  <m:t>i=1</m:t>
                </m:r>
                <m:ctrlPr>
                  <w:rPr>
                    <w:rFonts w:ascii="Cambria Math" w:hAnsi="Cambria Math"/>
                    <w:i/>
                    <w:color w:val="000000"/>
                  </w:rPr>
                </m:ctrlPr>
              </m:sub>
              <m:sup>
                <m:r>
                  <w:rPr>
                    <w:rFonts w:ascii="Cambria Math" w:hAnsi="Cambria Math"/>
                    <w:color w:val="000000"/>
                  </w:rPr>
                  <m:t>N</m:t>
                </m:r>
                <m:ctrlPr>
                  <w:rPr>
                    <w:rFonts w:ascii="Cambria Math" w:hAnsi="Cambria Math"/>
                    <w:i/>
                    <w:color w:val="000000"/>
                  </w:rPr>
                </m:ctrlPr>
              </m:sup>
              <m:e>
                <m:r>
                  <w:rPr>
                    <w:rFonts w:ascii="Cambria Math" w:hAnsi="Cambria Math"/>
                    <w:color w:val="000000"/>
                  </w:rPr>
                  <m:t>I</m:t>
                </m:r>
                <m:d>
                  <m:dPr>
                    <m:ctrlPr>
                      <w:rPr>
                        <w:rFonts w:ascii="Cambria Math" w:hAnsi="Cambria Math"/>
                        <w:i/>
                        <w:color w:val="000000"/>
                      </w:rPr>
                    </m:ctrlPr>
                  </m:dPr>
                  <m:e>
                    <m:acc>
                      <m:accPr>
                        <m:ctrlPr>
                          <w:rPr>
                            <w:rFonts w:ascii="Cambria Math" w:hAnsi="Cambria Math"/>
                            <w:color w:val="000000"/>
                          </w:rPr>
                        </m:ctrlPr>
                      </m:accPr>
                      <m:e>
                        <m:sSub>
                          <m:sSubPr>
                            <m:ctrlPr>
                              <w:rPr>
                                <w:rFonts w:ascii="Cambria Math" w:hAnsi="Cambria Math"/>
                                <w:i/>
                                <w:color w:val="000000"/>
                              </w:rPr>
                            </m:ctrlPr>
                          </m:sSubPr>
                          <m:e>
                            <m:r>
                              <w:rPr>
                                <w:rFonts w:ascii="Cambria Math" w:hAnsi="Cambria Math"/>
                                <w:color w:val="000000"/>
                              </w:rPr>
                              <m:t>y</m:t>
                            </m:r>
                            <m:ctrlPr>
                              <w:rPr>
                                <w:rFonts w:ascii="Cambria Math" w:hAnsi="Cambria Math"/>
                                <w:color w:val="000000"/>
                              </w:rPr>
                            </m:ctrlPr>
                          </m:e>
                          <m:sub>
                            <m:r>
                              <w:rPr>
                                <w:rFonts w:ascii="Cambria Math" w:hAnsi="Cambria Math"/>
                                <w:color w:val="000000"/>
                              </w:rPr>
                              <m:t>i</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e>
                </m:d>
                <m:ctrlPr>
                  <w:rPr>
                    <w:rFonts w:ascii="Cambria Math" w:hAnsi="Cambria Math"/>
                    <w:i/>
                    <w:color w:val="000000"/>
                  </w:rPr>
                </m:ctrlPr>
              </m:e>
            </m:nary>
            <m:ctrlPr>
              <w:rPr>
                <w:rFonts w:ascii="Cambria Math" w:hAnsi="Cambria Math"/>
                <w:i/>
                <w:color w:val="000000"/>
              </w:rPr>
            </m:ctrlPr>
          </m:num>
          <m:den>
            <m:r>
              <w:rPr>
                <w:rFonts w:ascii="Cambria Math" w:hAnsi="Cambria Math"/>
                <w:color w:val="000000"/>
              </w:rPr>
              <m:t>N</m:t>
            </m:r>
            <m:ctrlPr>
              <w:rPr>
                <w:rFonts w:ascii="Cambria Math" w:hAnsi="Cambria Math"/>
                <w:i/>
                <w:color w:val="000000"/>
              </w:rPr>
            </m:ctrlPr>
          </m:den>
        </m:f>
      </m:oMath>
      <w:r w:rsidR="00423E8B">
        <w:t xml:space="preserve"> </w:t>
      </w:r>
      <w:r w:rsidR="16A0C825">
        <w:t xml:space="preserve"> </w:t>
      </w:r>
      <w:r>
        <w:tab/>
      </w:r>
      <w:r w:rsidR="21667672">
        <w:t>,</w:t>
      </w:r>
      <w:r>
        <w:tab/>
      </w:r>
      <w:r w:rsidR="16A0C825">
        <w:t xml:space="preserve"> </w:t>
      </w:r>
      <w:r w:rsidR="279CCF03">
        <w:t xml:space="preserve"> </w:t>
      </w:r>
      <m:oMath>
        <m:sSub>
          <m:sSubPr>
            <m:ctrlPr>
              <w:rPr>
                <w:rFonts w:ascii="Cambria Math" w:hAnsi="Cambria Math"/>
                <w:i/>
                <w:color w:val="000000"/>
              </w:rPr>
            </m:ctrlPr>
          </m:sSubPr>
          <m:e>
            <m:r>
              <m:rPr>
                <m:nor/>
              </m:rPr>
              <w:rPr>
                <w:color w:val="000000"/>
              </w:rPr>
              <m:t>Precision</m:t>
            </m:r>
            <m:ctrlPr>
              <w:rPr>
                <w:rFonts w:ascii="Cambria Math" w:hAnsi="Cambria Math"/>
                <w:color w:val="000000"/>
              </w:rPr>
            </m:ctrlPr>
          </m:e>
          <m:sub>
            <m:r>
              <w:rPr>
                <w:rFonts w:ascii="Cambria Math" w:hAnsi="Cambria Math"/>
                <w:color w:val="000000"/>
              </w:rPr>
              <m:t>c</m:t>
            </m:r>
          </m:sub>
        </m:sSub>
        <m:r>
          <w:rPr>
            <w:rFonts w:ascii="Cambria Math" w:hAnsi="Cambria Math"/>
            <w:color w:val="000000"/>
          </w:rPr>
          <m:t>=</m:t>
        </m:r>
        <m:f>
          <m:fPr>
            <m:ctrlPr>
              <w:rPr>
                <w:rFonts w:ascii="Cambria Math" w:hAnsi="Cambria Math"/>
                <w:color w:val="000000"/>
              </w:rPr>
            </m:ctrlPr>
          </m:fPr>
          <m:num>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c</m:t>
                </m:r>
              </m:sub>
            </m:sSub>
            <m:ctrlPr>
              <w:rPr>
                <w:rFonts w:ascii="Cambria Math" w:hAnsi="Cambria Math"/>
                <w:i/>
                <w:color w:val="000000"/>
              </w:rPr>
            </m:ctrlPr>
          </m:num>
          <m:den>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c</m:t>
                </m:r>
              </m:sub>
            </m:sSub>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c</m:t>
                </m:r>
              </m:sub>
            </m:sSub>
            <m:ctrlPr>
              <w:rPr>
                <w:rFonts w:ascii="Cambria Math" w:hAnsi="Cambria Math"/>
                <w:i/>
                <w:color w:val="000000"/>
              </w:rPr>
            </m:ctrlPr>
          </m:den>
        </m:f>
      </m:oMath>
      <w:r>
        <w:tab/>
      </w:r>
    </w:p>
    <w:p w14:paraId="4F30F73C" w14:textId="53D84814" w:rsidR="00B606F0" w:rsidRPr="00D45AD8" w:rsidRDefault="00B606F0" w:rsidP="7D78810C">
      <w:pPr>
        <w:pStyle w:val="NormalWeb"/>
        <w:ind w:left="2160" w:firstLine="720"/>
        <w:jc w:val="both"/>
      </w:pPr>
    </w:p>
    <w:p w14:paraId="6056135B" w14:textId="1C876795" w:rsidR="00A5285A" w:rsidRPr="00D45AD8" w:rsidDel="00D4541C" w:rsidRDefault="004D142A" w:rsidP="7D78810C">
      <w:pPr>
        <w:pStyle w:val="NormalWeb"/>
        <w:ind w:left="720"/>
        <w:jc w:val="both"/>
      </w:pPr>
      <m:oMath>
        <m:sSub>
          <m:sSubPr>
            <m:ctrlPr>
              <w:rPr>
                <w:rFonts w:ascii="Cambria Math" w:hAnsi="Cambria Math"/>
                <w:i/>
                <w:color w:val="000000"/>
              </w:rPr>
            </m:ctrlPr>
          </m:sSubPr>
          <m:e>
            <m:r>
              <m:rPr>
                <m:nor/>
              </m:rPr>
              <w:rPr>
                <w:color w:val="000000"/>
              </w:rPr>
              <m:t>Recall</m:t>
            </m:r>
            <m:ctrlPr>
              <w:rPr>
                <w:rFonts w:ascii="Cambria Math" w:hAnsi="Cambria Math"/>
                <w:color w:val="000000"/>
              </w:rPr>
            </m:ctrlPr>
          </m:e>
          <m:sub>
            <m:r>
              <w:rPr>
                <w:rFonts w:ascii="Cambria Math" w:hAnsi="Cambria Math"/>
                <w:color w:val="000000"/>
              </w:rPr>
              <m:t>c</m:t>
            </m:r>
          </m:sub>
        </m:sSub>
        <m:r>
          <w:rPr>
            <w:rFonts w:ascii="Cambria Math" w:hAnsi="Cambria Math"/>
            <w:color w:val="000000"/>
          </w:rPr>
          <m:t>=</m:t>
        </m:r>
        <m:f>
          <m:fPr>
            <m:ctrlPr>
              <w:rPr>
                <w:rFonts w:ascii="Cambria Math" w:hAnsi="Cambria Math"/>
                <w:color w:val="000000"/>
              </w:rPr>
            </m:ctrlPr>
          </m:fPr>
          <m:num>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c</m:t>
                </m:r>
              </m:sub>
            </m:sSub>
            <m:ctrlPr>
              <w:rPr>
                <w:rFonts w:ascii="Cambria Math" w:hAnsi="Cambria Math"/>
                <w:i/>
                <w:color w:val="000000"/>
              </w:rPr>
            </m:ctrlPr>
          </m:num>
          <m:den>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c</m:t>
                </m:r>
              </m:sub>
            </m:sSub>
            <m:r>
              <w:rPr>
                <w:rFonts w:ascii="Cambria Math" w:hAnsi="Cambria Math"/>
                <w:color w:val="000000"/>
              </w:rPr>
              <m:t>+</m:t>
            </m:r>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m:t>
                </m:r>
              </m:sub>
            </m:sSub>
            <m:ctrlPr>
              <w:rPr>
                <w:rFonts w:ascii="Cambria Math" w:hAnsi="Cambria Math"/>
                <w:i/>
                <w:color w:val="000000"/>
              </w:rPr>
            </m:ctrlPr>
          </m:den>
        </m:f>
      </m:oMath>
      <w:r w:rsidR="00B606F0">
        <w:tab/>
      </w:r>
      <w:r w:rsidR="0007526B">
        <w:tab/>
      </w:r>
      <w:r w:rsidR="74EC29D3">
        <w:t>,</w:t>
      </w:r>
      <w:r w:rsidR="0007526B">
        <w:tab/>
      </w:r>
      <m:oMath>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1</m:t>
            </m:r>
          </m:e>
          <m:sub>
            <m:r>
              <w:rPr>
                <w:rFonts w:ascii="Cambria Math" w:hAnsi="Cambria Math"/>
                <w:color w:val="000000"/>
              </w:rPr>
              <m:t>c</m:t>
            </m:r>
          </m:sub>
        </m:sSub>
        <m:r>
          <w:rPr>
            <w:rFonts w:ascii="Cambria Math" w:hAnsi="Cambria Math"/>
            <w:color w:val="000000"/>
          </w:rPr>
          <m:t>=2</m:t>
        </m:r>
        <m:r>
          <m:rPr>
            <m:sty m:val="p"/>
          </m:rPr>
          <w:rPr>
            <w:rFonts w:ascii="Cambria Math" w:hAnsi="Cambria Math"/>
            <w:color w:val="000000"/>
          </w:rPr>
          <m:t>⋅</m:t>
        </m:r>
        <m:f>
          <m:fPr>
            <m:ctrlPr>
              <w:rPr>
                <w:rFonts w:ascii="Cambria Math" w:hAnsi="Cambria Math"/>
                <w:color w:val="000000"/>
              </w:rPr>
            </m:ctrlPr>
          </m:fPr>
          <m:num>
            <m:sSub>
              <m:sSubPr>
                <m:ctrlPr>
                  <w:rPr>
                    <w:rFonts w:ascii="Cambria Math" w:hAnsi="Cambria Math"/>
                    <w:i/>
                    <w:color w:val="000000"/>
                  </w:rPr>
                </m:ctrlPr>
              </m:sSubPr>
              <m:e>
                <m:r>
                  <m:rPr>
                    <m:nor/>
                  </m:rPr>
                  <w:rPr>
                    <w:color w:val="000000"/>
                  </w:rPr>
                  <m:t>Precision</m:t>
                </m:r>
              </m:e>
              <m:sub>
                <m:r>
                  <w:rPr>
                    <w:rFonts w:ascii="Cambria Math" w:hAnsi="Cambria Math"/>
                    <w:color w:val="000000"/>
                  </w:rPr>
                  <m:t>c</m:t>
                </m:r>
              </m:sub>
            </m:sSub>
            <m:r>
              <m:rPr>
                <m:sty m:val="p"/>
              </m:rPr>
              <w:rPr>
                <w:rFonts w:ascii="Cambria Math" w:hAnsi="Cambria Math"/>
                <w:color w:val="000000"/>
              </w:rPr>
              <m:t>⋅</m:t>
            </m:r>
            <m:sSub>
              <m:sSubPr>
                <m:ctrlPr>
                  <w:rPr>
                    <w:rFonts w:ascii="Cambria Math" w:hAnsi="Cambria Math"/>
                    <w:i/>
                    <w:color w:val="000000"/>
                  </w:rPr>
                </m:ctrlPr>
              </m:sSubPr>
              <m:e>
                <m:r>
                  <m:rPr>
                    <m:nor/>
                  </m:rPr>
                  <w:rPr>
                    <w:color w:val="000000"/>
                  </w:rPr>
                  <m:t>Recall</m:t>
                </m:r>
                <m:ctrlPr>
                  <w:rPr>
                    <w:rFonts w:ascii="Cambria Math" w:hAnsi="Cambria Math"/>
                    <w:color w:val="000000"/>
                  </w:rPr>
                </m:ctrlPr>
              </m:e>
              <m:sub>
                <m:r>
                  <w:rPr>
                    <w:rFonts w:ascii="Cambria Math" w:hAnsi="Cambria Math"/>
                    <w:color w:val="000000"/>
                  </w:rPr>
                  <m:t>c</m:t>
                </m:r>
              </m:sub>
            </m:sSub>
            <m:ctrlPr>
              <w:rPr>
                <w:rFonts w:ascii="Cambria Math" w:hAnsi="Cambria Math"/>
                <w:i/>
                <w:color w:val="000000"/>
              </w:rPr>
            </m:ctrlPr>
          </m:num>
          <m:den>
            <m:sSub>
              <m:sSubPr>
                <m:ctrlPr>
                  <w:rPr>
                    <w:rFonts w:ascii="Cambria Math" w:hAnsi="Cambria Math"/>
                    <w:i/>
                    <w:color w:val="000000"/>
                  </w:rPr>
                </m:ctrlPr>
              </m:sSubPr>
              <m:e>
                <m:r>
                  <m:rPr>
                    <m:nor/>
                  </m:rPr>
                  <w:rPr>
                    <w:color w:val="000000"/>
                  </w:rPr>
                  <m:t>Precision</m:t>
                </m:r>
              </m:e>
              <m:sub>
                <m:r>
                  <w:rPr>
                    <w:rFonts w:ascii="Cambria Math" w:hAnsi="Cambria Math"/>
                    <w:color w:val="000000"/>
                  </w:rPr>
                  <m:t>c</m:t>
                </m:r>
              </m:sub>
            </m:sSub>
            <m:r>
              <w:rPr>
                <w:rFonts w:ascii="Cambria Math" w:hAnsi="Cambria Math"/>
                <w:color w:val="000000"/>
              </w:rPr>
              <m:t>+</m:t>
            </m:r>
            <m:sSub>
              <m:sSubPr>
                <m:ctrlPr>
                  <w:rPr>
                    <w:rFonts w:ascii="Cambria Math" w:hAnsi="Cambria Math"/>
                    <w:i/>
                    <w:color w:val="000000"/>
                  </w:rPr>
                </m:ctrlPr>
              </m:sSubPr>
              <m:e>
                <m:r>
                  <m:rPr>
                    <m:nor/>
                  </m:rPr>
                  <w:rPr>
                    <w:color w:val="000000"/>
                  </w:rPr>
                  <m:t>Recall</m:t>
                </m:r>
              </m:e>
              <m:sub>
                <m:r>
                  <w:rPr>
                    <w:rFonts w:ascii="Cambria Math" w:hAnsi="Cambria Math"/>
                    <w:color w:val="000000"/>
                  </w:rPr>
                  <m:t>c</m:t>
                </m:r>
              </m:sub>
            </m:sSub>
            <m:ctrlPr>
              <w:rPr>
                <w:rFonts w:ascii="Cambria Math" w:hAnsi="Cambria Math"/>
                <w:i/>
                <w:color w:val="000000"/>
              </w:rPr>
            </m:ctrlPr>
          </m:den>
        </m:f>
      </m:oMath>
    </w:p>
    <w:p w14:paraId="67BBE961" w14:textId="264F2373" w:rsidR="46350AAA" w:rsidRDefault="46350AAA" w:rsidP="46350AAA">
      <w:pPr>
        <w:pStyle w:val="NormalWeb"/>
        <w:ind w:left="720"/>
        <w:jc w:val="both"/>
      </w:pPr>
    </w:p>
    <w:p w14:paraId="1FF7D864" w14:textId="59C25A56" w:rsidR="00B606F0" w:rsidRPr="00D45AD8" w:rsidRDefault="49C59F60" w:rsidP="7D78810C">
      <w:pPr>
        <w:jc w:val="both"/>
      </w:pPr>
      <w:r>
        <w:t>Additionally, a confusion matrix was produced to visualize specific class confusions, informing future improvements in data collection, augmentation strategies, and model architecture.</w:t>
      </w:r>
      <w:r w:rsidR="3BF4D6F2">
        <w:t xml:space="preserve"> In summary, our methodology integrated robust preprocessing, balanced segmentation and classification strategies, and rigorous training protocols. Comprehensive documentation, figures, and tables ensured transparency, reproducibility, and facilitated future research.</w:t>
      </w:r>
    </w:p>
    <w:p w14:paraId="2FDFC571" w14:textId="0F53C736" w:rsidR="0019101A" w:rsidRDefault="0019101A" w:rsidP="00D45AD8">
      <w:pPr>
        <w:jc w:val="both"/>
        <w:rPr>
          <w:b/>
          <w:sz w:val="28"/>
          <w:szCs w:val="28"/>
        </w:rPr>
      </w:pPr>
    </w:p>
    <w:p w14:paraId="6A08ABC8" w14:textId="62323C87" w:rsidR="0019254A" w:rsidRDefault="00C34276" w:rsidP="68F09FA5">
      <w:pPr>
        <w:jc w:val="both"/>
        <w:rPr>
          <w:b/>
          <w:bCs/>
          <w:sz w:val="28"/>
          <w:szCs w:val="28"/>
        </w:rPr>
      </w:pPr>
      <w:r w:rsidRPr="68F09FA5">
        <w:rPr>
          <w:b/>
          <w:bCs/>
          <w:sz w:val="28"/>
          <w:szCs w:val="28"/>
        </w:rPr>
        <w:t>4</w:t>
      </w:r>
      <w:r w:rsidR="00D53596" w:rsidRPr="68F09FA5">
        <w:rPr>
          <w:b/>
          <w:bCs/>
          <w:sz w:val="28"/>
          <w:szCs w:val="28"/>
        </w:rPr>
        <w:t>. Results</w:t>
      </w:r>
    </w:p>
    <w:p w14:paraId="475DE21A" w14:textId="2863180B" w:rsidR="5C9E37C4" w:rsidRDefault="2FA5DC62" w:rsidP="25FAFA8F">
      <w:pPr>
        <w:pStyle w:val="NormalWeb"/>
        <w:ind w:firstLine="720"/>
        <w:jc w:val="both"/>
        <w:rPr>
          <w:color w:val="000000" w:themeColor="text1"/>
        </w:rPr>
      </w:pPr>
      <w:r w:rsidRPr="68F09FA5">
        <w:rPr>
          <w:color w:val="000000" w:themeColor="text1"/>
        </w:rPr>
        <w:t>Prior to finalizing our classification pipeline, we conducted exploratory evaluations of several established convolutional neural network (CNN) architectures to determine their effectiveness on our curated dataset. Specifically, DenseNet121, DenseNet169, MobileNetV2, InceptionV3, VGG19, and EfficientNetV2 architectures among others were assessed to identify the optimal baseline for further development. The</w:t>
      </w:r>
      <w:r w:rsidR="5C9E37C4" w:rsidRPr="68F09FA5">
        <w:rPr>
          <w:color w:val="000000" w:themeColor="text1"/>
        </w:rPr>
        <w:t xml:space="preserve"> highest </w:t>
      </w:r>
      <w:r w:rsidRPr="68F09FA5">
        <w:rPr>
          <w:color w:val="000000" w:themeColor="text1"/>
        </w:rPr>
        <w:t xml:space="preserve">validation accuracies achieved by each model are presented in Figure </w:t>
      </w:r>
      <w:r w:rsidR="008B2DCD" w:rsidRPr="68F09FA5">
        <w:rPr>
          <w:color w:val="000000" w:themeColor="text1"/>
        </w:rPr>
        <w:t>7</w:t>
      </w:r>
      <w:r w:rsidRPr="68F09FA5">
        <w:rPr>
          <w:color w:val="000000" w:themeColor="text1"/>
        </w:rPr>
        <w:t>.</w:t>
      </w:r>
      <w:r w:rsidR="5C9E37C4" w:rsidRPr="68F09FA5">
        <w:rPr>
          <w:color w:val="000000" w:themeColor="text1"/>
        </w:rPr>
        <w:t xml:space="preserve"> </w:t>
      </w:r>
      <w:r w:rsidR="139A524E" w:rsidRPr="68F09FA5">
        <w:rPr>
          <w:color w:val="000000" w:themeColor="text1"/>
        </w:rPr>
        <w:t>DenseNet201 distinctly outperformed other tested architectures, achieving a validation accuracy of 84.39%, significantly surpassing the next best architecture (DenseNet169) by over 10%. This superior performance was consistent across multiple trials, making DenseNet201 the logical choice for subsequent optimization and fine-tuning.</w:t>
      </w:r>
    </w:p>
    <w:p w14:paraId="5E6CD9CC" w14:textId="02FE524B" w:rsidR="25FAFA8F" w:rsidRDefault="25FAFA8F" w:rsidP="25FAFA8F">
      <w:pPr>
        <w:pStyle w:val="NormalWeb"/>
        <w:ind w:firstLine="720"/>
        <w:jc w:val="both"/>
        <w:rPr>
          <w:color w:val="000000" w:themeColor="text1"/>
        </w:rPr>
      </w:pPr>
    </w:p>
    <w:p w14:paraId="71B06BC5" w14:textId="77777777" w:rsidR="0019254A" w:rsidRDefault="0019254A" w:rsidP="0019254A">
      <w:pPr>
        <w:pStyle w:val="NormalWeb"/>
        <w:jc w:val="both"/>
        <w:rPr>
          <w:color w:val="000000"/>
        </w:rPr>
      </w:pPr>
      <w:r>
        <w:rPr>
          <w:noProof/>
        </w:rPr>
        <w:lastRenderedPageBreak/>
        <w:drawing>
          <wp:inline distT="0" distB="0" distL="0" distR="0" wp14:anchorId="335058AA" wp14:editId="1A494408">
            <wp:extent cx="5346700" cy="2133600"/>
            <wp:effectExtent l="0" t="0" r="0" b="0"/>
            <wp:docPr id="24665066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346700" cy="2133600"/>
                    </a:xfrm>
                    <a:prstGeom prst="rect">
                      <a:avLst/>
                    </a:prstGeom>
                  </pic:spPr>
                </pic:pic>
              </a:graphicData>
            </a:graphic>
          </wp:inline>
        </w:drawing>
      </w:r>
    </w:p>
    <w:p w14:paraId="18236166" w14:textId="756408D7" w:rsidR="0019254A" w:rsidRDefault="0019254A" w:rsidP="0019254A">
      <w:pPr>
        <w:pStyle w:val="NormalWeb"/>
        <w:rPr>
          <w:b/>
          <w:bCs/>
          <w:color w:val="000000"/>
        </w:rPr>
      </w:pPr>
      <w:commentRangeStart w:id="48"/>
      <w:r w:rsidRPr="68F09FA5">
        <w:rPr>
          <w:b/>
          <w:bCs/>
          <w:color w:val="000000" w:themeColor="text1"/>
        </w:rPr>
        <w:t xml:space="preserve">Figure </w:t>
      </w:r>
      <w:r w:rsidR="008B2DCD" w:rsidRPr="68F09FA5">
        <w:rPr>
          <w:b/>
          <w:bCs/>
          <w:color w:val="000000" w:themeColor="text1"/>
        </w:rPr>
        <w:t>7</w:t>
      </w:r>
      <w:r w:rsidRPr="68F09FA5">
        <w:rPr>
          <w:b/>
          <w:bCs/>
          <w:color w:val="000000" w:themeColor="text1"/>
        </w:rPr>
        <w:t xml:space="preserve">: Model Performance Comparison </w:t>
      </w:r>
    </w:p>
    <w:p w14:paraId="6A9D3C8D" w14:textId="41180ED6" w:rsidR="009420B5" w:rsidRPr="00D45AD8" w:rsidRDefault="0019254A" w:rsidP="68F09FA5">
      <w:pPr>
        <w:pStyle w:val="NormalWeb"/>
        <w:ind w:firstLine="720"/>
        <w:jc w:val="both"/>
        <w:rPr>
          <w:i/>
          <w:iCs/>
          <w:color w:val="000000"/>
        </w:rPr>
      </w:pPr>
      <w:r w:rsidRPr="68F09FA5">
        <w:rPr>
          <w:i/>
          <w:iCs/>
          <w:color w:val="000000" w:themeColor="text1"/>
        </w:rPr>
        <w:t xml:space="preserve">(A bar chart </w:t>
      </w:r>
      <w:commentRangeEnd w:id="48"/>
      <w:r w:rsidR="00246A90">
        <w:rPr>
          <w:rStyle w:val="CommentReference"/>
        </w:rPr>
        <w:commentReference w:id="48"/>
      </w:r>
      <w:r w:rsidRPr="68F09FA5">
        <w:rPr>
          <w:i/>
          <w:iCs/>
          <w:color w:val="000000" w:themeColor="text1"/>
        </w:rPr>
        <w:t>showing the performance metrics of different neural network models, with DenseNet201 achieving the highest accuracy at 84.39%.)</w:t>
      </w:r>
    </w:p>
    <w:p w14:paraId="391C656C" w14:textId="09E3BD59" w:rsidR="04CBC56C" w:rsidRDefault="00E6616F" w:rsidP="68F09FA5">
      <w:pPr>
        <w:tabs>
          <w:tab w:val="left" w:pos="720"/>
        </w:tabs>
        <w:autoSpaceDE w:val="0"/>
        <w:autoSpaceDN w:val="0"/>
        <w:adjustRightInd w:val="0"/>
        <w:jc w:val="both"/>
        <w:rPr>
          <w:rFonts w:eastAsiaTheme="minorEastAsia"/>
          <w:color w:val="000000"/>
          <w14:ligatures w14:val="standardContextual"/>
        </w:rPr>
      </w:pPr>
      <w:r>
        <w:rPr>
          <w:rFonts w:eastAsiaTheme="minorEastAsia"/>
          <w:color w:val="000000" w:themeColor="text1"/>
        </w:rPr>
        <w:tab/>
      </w:r>
      <w:r w:rsidR="607F0339" w:rsidRPr="68F09FA5">
        <w:rPr>
          <w:rFonts w:eastAsiaTheme="minorEastAsia"/>
          <w:color w:val="000000" w:themeColor="text1"/>
        </w:rPr>
        <w:t xml:space="preserve">After </w:t>
      </w:r>
      <w:r w:rsidR="6C9F6C95" w:rsidRPr="68F09FA5">
        <w:rPr>
          <w:rFonts w:eastAsiaTheme="minorEastAsia"/>
          <w:color w:val="000000" w:themeColor="text1"/>
        </w:rPr>
        <w:t xml:space="preserve">establishing </w:t>
      </w:r>
      <w:r w:rsidR="607F0339" w:rsidRPr="68F09FA5">
        <w:rPr>
          <w:rFonts w:eastAsiaTheme="minorEastAsia"/>
          <w:color w:val="000000" w:themeColor="text1"/>
        </w:rPr>
        <w:t>DenseNet201</w:t>
      </w:r>
      <w:r w:rsidR="6C9F6C95" w:rsidRPr="68F09FA5">
        <w:rPr>
          <w:rFonts w:eastAsiaTheme="minorEastAsia"/>
          <w:color w:val="000000" w:themeColor="text1"/>
        </w:rPr>
        <w:t xml:space="preserve"> as</w:t>
      </w:r>
      <w:r w:rsidR="607F0339" w:rsidRPr="68F09FA5">
        <w:rPr>
          <w:rFonts w:eastAsiaTheme="minorEastAsia"/>
          <w:color w:val="000000" w:themeColor="text1"/>
        </w:rPr>
        <w:t xml:space="preserve"> the </w:t>
      </w:r>
      <w:r w:rsidR="6C9F6C95" w:rsidRPr="68F09FA5">
        <w:rPr>
          <w:rFonts w:eastAsiaTheme="minorEastAsia"/>
          <w:color w:val="000000" w:themeColor="text1"/>
        </w:rPr>
        <w:t xml:space="preserve">backbone model, we implemented </w:t>
      </w:r>
      <w:r w:rsidR="607F0339" w:rsidRPr="68F09FA5">
        <w:rPr>
          <w:rFonts w:eastAsiaTheme="minorEastAsia"/>
          <w:color w:val="000000" w:themeColor="text1"/>
        </w:rPr>
        <w:t>an early-stage segmentation strategy</w:t>
      </w:r>
      <w:r w:rsidR="6C9F6C95" w:rsidRPr="68F09FA5">
        <w:rPr>
          <w:rFonts w:eastAsiaTheme="minorEastAsia"/>
          <w:color w:val="000000" w:themeColor="text1"/>
        </w:rPr>
        <w:t xml:space="preserve"> into the classification pipeline.</w:t>
      </w:r>
      <w:r w:rsidR="607F0339" w:rsidRPr="68F09FA5">
        <w:rPr>
          <w:rFonts w:eastAsiaTheme="minorEastAsia"/>
          <w:color w:val="000000"/>
          <w14:ligatures w14:val="standardContextual"/>
        </w:rPr>
        <w:t xml:space="preserve"> </w:t>
      </w:r>
      <w:r w:rsidR="607F0339" w:rsidRPr="68F09FA5">
        <w:rPr>
          <w:rFonts w:eastAsiaTheme="minorEastAsia"/>
          <w:color w:val="000000" w:themeColor="text1"/>
        </w:rPr>
        <w:t xml:space="preserve">In this </w:t>
      </w:r>
      <w:r w:rsidR="1784CDB9" w:rsidRPr="68F09FA5">
        <w:rPr>
          <w:rFonts w:eastAsiaTheme="minorEastAsia"/>
          <w:color w:val="000000" w:themeColor="text1"/>
        </w:rPr>
        <w:t>integrated approach</w:t>
      </w:r>
      <w:r w:rsidR="607F0339" w:rsidRPr="68F09FA5">
        <w:rPr>
          <w:rFonts w:eastAsiaTheme="minorEastAsia"/>
          <w:color w:val="000000" w:themeColor="text1"/>
        </w:rPr>
        <w:t xml:space="preserve">, satellite images </w:t>
      </w:r>
      <w:r w:rsidR="1784CDB9" w:rsidRPr="68F09FA5">
        <w:rPr>
          <w:rFonts w:eastAsiaTheme="minorEastAsia"/>
          <w:color w:val="000000" w:themeColor="text1"/>
        </w:rPr>
        <w:t xml:space="preserve">were first normalized and subsequently segmented </w:t>
      </w:r>
      <w:r w:rsidR="607F0339" w:rsidRPr="68F09FA5">
        <w:rPr>
          <w:rFonts w:eastAsiaTheme="minorEastAsia"/>
          <w:color w:val="000000" w:themeColor="text1"/>
        </w:rPr>
        <w:t xml:space="preserve">using </w:t>
      </w:r>
      <w:r w:rsidR="1784CDB9" w:rsidRPr="68F09FA5">
        <w:rPr>
          <w:rFonts w:eastAsiaTheme="minorEastAsia"/>
          <w:color w:val="000000" w:themeColor="text1"/>
        </w:rPr>
        <w:t xml:space="preserve">the </w:t>
      </w:r>
      <w:r w:rsidR="607F0339" w:rsidRPr="68F09FA5">
        <w:rPr>
          <w:rFonts w:eastAsiaTheme="minorEastAsia"/>
          <w:color w:val="000000" w:themeColor="text1"/>
        </w:rPr>
        <w:t>ReFineNet</w:t>
      </w:r>
      <w:r w:rsidR="1784CDB9" w:rsidRPr="68F09FA5">
        <w:rPr>
          <w:rFonts w:eastAsiaTheme="minorEastAsia"/>
          <w:color w:val="000000" w:themeColor="text1"/>
        </w:rPr>
        <w:t xml:space="preserve"> architecture (Lin et al., 2017), yielding accurate</w:t>
      </w:r>
      <w:r w:rsidR="607F0339" w:rsidRPr="68F09FA5">
        <w:rPr>
          <w:rFonts w:eastAsiaTheme="minorEastAsia"/>
          <w:color w:val="000000" w:themeColor="text1"/>
        </w:rPr>
        <w:t xml:space="preserve"> delineation of building footprints.</w:t>
      </w:r>
      <w:r w:rsidR="607F0339" w:rsidRPr="68F09FA5">
        <w:rPr>
          <w:rFonts w:eastAsiaTheme="minorEastAsia"/>
          <w:color w:val="000000"/>
          <w14:ligatures w14:val="standardContextual"/>
        </w:rPr>
        <w:t xml:space="preserve"> </w:t>
      </w:r>
      <w:r w:rsidR="05DE1C8F" w:rsidRPr="68F09FA5">
        <w:rPr>
          <w:rFonts w:eastAsiaTheme="minorEastAsia"/>
          <w:color w:val="000000" w:themeColor="text1"/>
        </w:rPr>
        <w:t>Post-processing steps, including</w:t>
      </w:r>
      <w:r w:rsidR="607F0339" w:rsidRPr="68F09FA5">
        <w:rPr>
          <w:rFonts w:eastAsiaTheme="minorEastAsia"/>
          <w:color w:val="000000" w:themeColor="text1"/>
        </w:rPr>
        <w:t xml:space="preserve"> morphological opening and watershed </w:t>
      </w:r>
      <w:r w:rsidR="05DE1C8F" w:rsidRPr="68F09FA5">
        <w:rPr>
          <w:rFonts w:eastAsiaTheme="minorEastAsia"/>
          <w:color w:val="000000" w:themeColor="text1"/>
        </w:rPr>
        <w:t xml:space="preserve">segmentation </w:t>
      </w:r>
      <w:r w:rsidR="607F0339" w:rsidRPr="68F09FA5">
        <w:rPr>
          <w:rFonts w:eastAsiaTheme="minorEastAsia"/>
          <w:color w:val="000000" w:themeColor="text1"/>
        </w:rPr>
        <w:t>algorithms</w:t>
      </w:r>
      <w:r w:rsidR="05DE1C8F" w:rsidRPr="68F09FA5">
        <w:rPr>
          <w:rFonts w:eastAsiaTheme="minorEastAsia"/>
          <w:color w:val="000000" w:themeColor="text1"/>
        </w:rPr>
        <w:t xml:space="preserve"> (Meyer, 1994),</w:t>
      </w:r>
      <w:r w:rsidR="607F0339" w:rsidRPr="68F09FA5">
        <w:rPr>
          <w:rFonts w:eastAsiaTheme="minorEastAsia"/>
          <w:color w:val="000000" w:themeColor="text1"/>
        </w:rPr>
        <w:t xml:space="preserve"> effectively </w:t>
      </w:r>
      <w:r w:rsidR="05DE1C8F" w:rsidRPr="68F09FA5">
        <w:rPr>
          <w:rFonts w:eastAsiaTheme="minorEastAsia"/>
          <w:color w:val="000000" w:themeColor="text1"/>
        </w:rPr>
        <w:t>separated closely positioned</w:t>
      </w:r>
      <w:r w:rsidR="607F0339" w:rsidRPr="68F09FA5">
        <w:rPr>
          <w:rFonts w:eastAsiaTheme="minorEastAsia"/>
          <w:color w:val="000000" w:themeColor="text1"/>
        </w:rPr>
        <w:t xml:space="preserve"> or overlapping buildings and </w:t>
      </w:r>
      <w:r w:rsidR="05DE1C8F" w:rsidRPr="68F09FA5">
        <w:rPr>
          <w:rFonts w:eastAsiaTheme="minorEastAsia"/>
          <w:color w:val="000000" w:themeColor="text1"/>
        </w:rPr>
        <w:t>eliminated extraneous</w:t>
      </w:r>
      <w:r w:rsidR="607F0339" w:rsidRPr="68F09FA5">
        <w:rPr>
          <w:rFonts w:eastAsiaTheme="minorEastAsia"/>
          <w:color w:val="000000" w:themeColor="text1"/>
        </w:rPr>
        <w:t xml:space="preserve"> noise. </w:t>
      </w:r>
      <w:r w:rsidR="05DE1C8F" w:rsidRPr="68F09FA5">
        <w:rPr>
          <w:rFonts w:eastAsiaTheme="minorEastAsia"/>
          <w:color w:val="000000" w:themeColor="text1"/>
        </w:rPr>
        <w:t xml:space="preserve">Consequently, the </w:t>
      </w:r>
      <w:r w:rsidR="607F0339" w:rsidRPr="68F09FA5">
        <w:rPr>
          <w:rFonts w:eastAsiaTheme="minorEastAsia"/>
          <w:color w:val="000000" w:themeColor="text1"/>
        </w:rPr>
        <w:t xml:space="preserve">refined </w:t>
      </w:r>
      <w:r w:rsidR="05DE1C8F" w:rsidRPr="68F09FA5">
        <w:rPr>
          <w:rFonts w:eastAsiaTheme="minorEastAsia"/>
          <w:color w:val="000000" w:themeColor="text1"/>
        </w:rPr>
        <w:t xml:space="preserve">segmentation </w:t>
      </w:r>
      <w:r w:rsidR="607F0339" w:rsidRPr="68F09FA5">
        <w:rPr>
          <w:rFonts w:eastAsiaTheme="minorEastAsia"/>
          <w:color w:val="000000" w:themeColor="text1"/>
        </w:rPr>
        <w:t xml:space="preserve">masks </w:t>
      </w:r>
      <w:r w:rsidR="05DE1C8F" w:rsidRPr="68F09FA5">
        <w:rPr>
          <w:rFonts w:eastAsiaTheme="minorEastAsia"/>
          <w:color w:val="000000" w:themeColor="text1"/>
        </w:rPr>
        <w:t xml:space="preserve">allowed </w:t>
      </w:r>
      <w:r w:rsidR="607F0339" w:rsidRPr="68F09FA5">
        <w:rPr>
          <w:rFonts w:eastAsiaTheme="minorEastAsia"/>
          <w:color w:val="000000" w:themeColor="text1"/>
        </w:rPr>
        <w:t xml:space="preserve">DenseNet201 to focus exclusively on </w:t>
      </w:r>
      <w:r w:rsidR="05DE1C8F" w:rsidRPr="68F09FA5">
        <w:rPr>
          <w:rFonts w:eastAsiaTheme="minorEastAsia"/>
          <w:color w:val="000000" w:themeColor="text1"/>
        </w:rPr>
        <w:t xml:space="preserve">relevant </w:t>
      </w:r>
      <w:r w:rsidR="607F0339" w:rsidRPr="68F09FA5">
        <w:rPr>
          <w:rFonts w:eastAsiaTheme="minorEastAsia"/>
          <w:color w:val="000000" w:themeColor="text1"/>
        </w:rPr>
        <w:t xml:space="preserve">building features, improving </w:t>
      </w:r>
      <w:r w:rsidR="05DE1C8F" w:rsidRPr="68F09FA5">
        <w:rPr>
          <w:rFonts w:eastAsiaTheme="minorEastAsia"/>
          <w:color w:val="000000" w:themeColor="text1"/>
        </w:rPr>
        <w:t>both the</w:t>
      </w:r>
      <w:r w:rsidR="607F0339" w:rsidRPr="68F09FA5">
        <w:rPr>
          <w:rFonts w:eastAsiaTheme="minorEastAsia"/>
          <w:color w:val="000000" w:themeColor="text1"/>
        </w:rPr>
        <w:t xml:space="preserve"> discriminative power and generalization </w:t>
      </w:r>
      <w:r w:rsidR="05DE1C8F" w:rsidRPr="68F09FA5">
        <w:rPr>
          <w:rFonts w:eastAsiaTheme="minorEastAsia"/>
          <w:color w:val="000000" w:themeColor="text1"/>
        </w:rPr>
        <w:t>capabilities of the classifier</w:t>
      </w:r>
      <w:r w:rsidR="607F0339" w:rsidRPr="68F09FA5">
        <w:rPr>
          <w:rFonts w:eastAsiaTheme="minorEastAsia"/>
          <w:color w:val="000000" w:themeColor="text1"/>
        </w:rPr>
        <w:t>.</w:t>
      </w:r>
      <w:r w:rsidR="0630907A" w:rsidRPr="68F09FA5">
        <w:rPr>
          <w:rFonts w:eastAsiaTheme="minorEastAsia"/>
          <w:color w:val="000000" w:themeColor="text1"/>
        </w:rPr>
        <w:t xml:space="preserve"> Figure </w:t>
      </w:r>
      <w:r w:rsidR="009B2774" w:rsidRPr="68F09FA5">
        <w:rPr>
          <w:rFonts w:eastAsiaTheme="minorEastAsia"/>
          <w:color w:val="000000" w:themeColor="text1"/>
        </w:rPr>
        <w:t>8</w:t>
      </w:r>
      <w:r w:rsidR="0630907A" w:rsidRPr="68F09FA5">
        <w:rPr>
          <w:rFonts w:eastAsiaTheme="minorEastAsia"/>
          <w:color w:val="000000" w:themeColor="text1"/>
        </w:rPr>
        <w:t xml:space="preserve"> provides illustrative examples demonstrating the successful integration of segmentation outputs with classification predictions. The overlay visualizations clearly depict segmented building footprints, bounding boxes, and their corresponding class predictions from DenseNet201. These visualizations validate the pipeline’s capability to accurately distinguish and classify buildings in complex urban settings characterized by varied building densities, sizes, and orientations. </w:t>
      </w:r>
    </w:p>
    <w:p w14:paraId="699A13A9" w14:textId="2F1D9C73" w:rsidR="634C0A5F" w:rsidRDefault="634C0A5F" w:rsidP="634C0A5F">
      <w:pPr>
        <w:tabs>
          <w:tab w:val="left" w:pos="720"/>
        </w:tabs>
        <w:jc w:val="both"/>
        <w:rPr>
          <w:rFonts w:eastAsiaTheme="minorEastAsia"/>
          <w:color w:val="000000" w:themeColor="text1"/>
        </w:rPr>
      </w:pPr>
    </w:p>
    <w:p w14:paraId="391C0930" w14:textId="46D85BC4" w:rsidR="04CBC56C" w:rsidRDefault="00E6616F" w:rsidP="68F09FA5">
      <w:pPr>
        <w:tabs>
          <w:tab w:val="left" w:pos="720"/>
        </w:tabs>
        <w:jc w:val="both"/>
        <w:rPr>
          <w:rFonts w:eastAsiaTheme="minorEastAsia"/>
          <w:color w:val="000000" w:themeColor="text1"/>
        </w:rPr>
      </w:pPr>
      <w:r>
        <w:rPr>
          <w:rFonts w:eastAsiaTheme="minorEastAsia"/>
          <w:color w:val="000000" w:themeColor="text1"/>
        </w:rPr>
        <w:tab/>
      </w:r>
      <w:r w:rsidR="04CBC56C" w:rsidRPr="68F09FA5">
        <w:rPr>
          <w:rFonts w:eastAsiaTheme="minorEastAsia"/>
          <w:color w:val="000000" w:themeColor="text1"/>
        </w:rPr>
        <w:t xml:space="preserve">Throughout the training and validation phases, we closely monitored key metrics to track improvements and mitigate overfitting risks. The accuracy and loss curves (Figure </w:t>
      </w:r>
      <w:r w:rsidR="009B2774" w:rsidRPr="68F09FA5">
        <w:rPr>
          <w:rFonts w:eastAsiaTheme="minorEastAsia"/>
          <w:color w:val="000000" w:themeColor="text1"/>
        </w:rPr>
        <w:t>9</w:t>
      </w:r>
      <w:r w:rsidR="04CBC56C" w:rsidRPr="68F09FA5">
        <w:rPr>
          <w:rFonts w:eastAsiaTheme="minorEastAsia"/>
          <w:color w:val="000000" w:themeColor="text1"/>
        </w:rPr>
        <w:t>) highlight rapid early-stage accuracy gains, with the training accuracy stabilizing above 95% and validation accuracy consistently near 82%. Concurrently, the steady decrease in training and validation loss demonstrated effective learning and generalization. Strategic implementation of early stopping and adaptive learning rate reduction ensured optimal training duration, preserving model robustness. The final model was rigorously evaluated using an independent test set comprising 141 images evenly distributed across seven building classes (20–21 images per class). The model achieved an overall accuracy of 84.40%, confirming its capability to generalize effectively across diverse building types and validating our balanced training methodology.</w:t>
      </w:r>
    </w:p>
    <w:p w14:paraId="708AD0CB" w14:textId="59BD95E4" w:rsidR="634C0A5F" w:rsidRDefault="634C0A5F" w:rsidP="634C0A5F">
      <w:pPr>
        <w:tabs>
          <w:tab w:val="left" w:pos="720"/>
        </w:tabs>
        <w:jc w:val="both"/>
        <w:rPr>
          <w:rFonts w:eastAsiaTheme="minorEastAsia"/>
          <w:color w:val="000000" w:themeColor="text1"/>
        </w:rPr>
      </w:pPr>
    </w:p>
    <w:p w14:paraId="5AEBE015" w14:textId="4728F0E0" w:rsidR="009420B5" w:rsidRPr="00137198" w:rsidRDefault="607F0339" w:rsidP="05B4B7C5">
      <w:pPr>
        <w:pStyle w:val="NormalWeb"/>
        <w:autoSpaceDE w:val="0"/>
        <w:autoSpaceDN w:val="0"/>
        <w:adjustRightInd w:val="0"/>
        <w:rPr>
          <w:rFonts w:eastAsiaTheme="minorEastAsia"/>
          <w:color w:val="000000" w:themeColor="text1"/>
        </w:rPr>
      </w:pPr>
      <w:r>
        <w:rPr>
          <w:noProof/>
        </w:rPr>
        <w:lastRenderedPageBreak/>
        <w:drawing>
          <wp:inline distT="0" distB="0" distL="0" distR="0" wp14:anchorId="6BBBE1B7" wp14:editId="4D9B58EB">
            <wp:extent cx="3009014" cy="3093883"/>
            <wp:effectExtent l="0" t="0" r="1270" b="5080"/>
            <wp:docPr id="13073125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9014" cy="3093883"/>
                    </a:xfrm>
                    <a:prstGeom prst="rect">
                      <a:avLst/>
                    </a:prstGeom>
                  </pic:spPr>
                </pic:pic>
              </a:graphicData>
            </a:graphic>
          </wp:inline>
        </w:drawing>
      </w:r>
      <w:r>
        <w:rPr>
          <w:noProof/>
        </w:rPr>
        <w:drawing>
          <wp:inline distT="0" distB="0" distL="0" distR="0" wp14:anchorId="6F1DB58D" wp14:editId="46733A96">
            <wp:extent cx="2915792" cy="2998032"/>
            <wp:effectExtent l="0" t="0" r="5715" b="0"/>
            <wp:docPr id="1912159314" name="Picture 2" descr="A aerial view of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5792" cy="2998032"/>
                    </a:xfrm>
                    <a:prstGeom prst="rect">
                      <a:avLst/>
                    </a:prstGeom>
                  </pic:spPr>
                </pic:pic>
              </a:graphicData>
            </a:graphic>
          </wp:inline>
        </w:drawing>
      </w:r>
      <w:r w:rsidRPr="05B4B7C5">
        <w:rPr>
          <w:rFonts w:eastAsiaTheme="minorEastAsia"/>
          <w:b/>
          <w:bCs/>
          <w:color w:val="000000"/>
          <w14:ligatures w14:val="standardContextual"/>
        </w:rPr>
        <w:t>Figure 8: Overlay of Segmentation and Classification Results</w:t>
      </w:r>
    </w:p>
    <w:p w14:paraId="348D49DB" w14:textId="7221C409" w:rsidR="009420B5" w:rsidRPr="00E25E00" w:rsidRDefault="607F0339" w:rsidP="05B4B7C5">
      <w:pPr>
        <w:pStyle w:val="NormalWeb"/>
        <w:autoSpaceDE w:val="0"/>
        <w:autoSpaceDN w:val="0"/>
        <w:adjustRightInd w:val="0"/>
        <w:rPr>
          <w:rFonts w:eastAsiaTheme="minorEastAsia"/>
          <w:color w:val="000000" w:themeColor="text1"/>
        </w:rPr>
      </w:pPr>
      <w:r w:rsidRPr="05B4B7C5">
        <w:rPr>
          <w:rFonts w:eastAsiaTheme="minorEastAsia"/>
          <w:color w:val="000000" w:themeColor="text1"/>
        </w:rPr>
        <w:t>(</w:t>
      </w:r>
      <w:commentRangeStart w:id="49"/>
      <w:r w:rsidRPr="05B4B7C5">
        <w:rPr>
          <w:rFonts w:eastAsiaTheme="minorEastAsia"/>
          <w:color w:val="000000" w:themeColor="text1"/>
        </w:rPr>
        <w:t>Composite images demonstrating</w:t>
      </w:r>
      <w:r w:rsidRPr="05B4B7C5">
        <w:rPr>
          <w:rFonts w:eastAsiaTheme="minorEastAsia"/>
          <w:color w:val="000000"/>
          <w14:ligatures w14:val="standardContextual"/>
        </w:rPr>
        <w:t xml:space="preserve"> refined segmentation masks, bounding boxes, and predicted labels from the DenseNet201 classification pipeline, emphasizing the enhanced model clarity and accuracy due to early segmentation integration.)</w:t>
      </w:r>
      <w:commentRangeEnd w:id="49"/>
      <w:r w:rsidR="00075698">
        <w:rPr>
          <w:rStyle w:val="CommentReference"/>
        </w:rPr>
        <w:commentReference w:id="49"/>
      </w:r>
    </w:p>
    <w:p w14:paraId="5A20DB83" w14:textId="45B41B07" w:rsidR="7D78810C" w:rsidRDefault="7D78810C" w:rsidP="7D78810C">
      <w:pPr>
        <w:tabs>
          <w:tab w:val="left" w:pos="720"/>
        </w:tabs>
        <w:jc w:val="both"/>
        <w:rPr>
          <w:rFonts w:eastAsiaTheme="minorEastAsia"/>
          <w:color w:val="000000" w:themeColor="text1"/>
        </w:rPr>
      </w:pPr>
    </w:p>
    <w:p w14:paraId="19D66FC5" w14:textId="4A5CC7DF" w:rsidR="00D00293" w:rsidRPr="00594BA2" w:rsidRDefault="004F5C92" w:rsidP="634C0A5F">
      <w:pPr>
        <w:rPr>
          <w:color w:val="000000" w:themeColor="text1"/>
        </w:rPr>
      </w:pPr>
      <w:r>
        <w:rPr>
          <w:noProof/>
        </w:rPr>
        <w:drawing>
          <wp:inline distT="0" distB="0" distL="0" distR="0" wp14:anchorId="4B332194" wp14:editId="1475236E">
            <wp:extent cx="5943600" cy="2447290"/>
            <wp:effectExtent l="0" t="0" r="0" b="3810"/>
            <wp:docPr id="2016732332"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943600" cy="2447290"/>
                    </a:xfrm>
                    <a:prstGeom prst="rect">
                      <a:avLst/>
                    </a:prstGeom>
                  </pic:spPr>
                </pic:pic>
              </a:graphicData>
            </a:graphic>
          </wp:inline>
        </w:drawing>
      </w:r>
    </w:p>
    <w:p w14:paraId="35912587" w14:textId="6265A4C6" w:rsidR="00011D3C" w:rsidRPr="00594BA2" w:rsidRDefault="00011D3C" w:rsidP="00011D3C">
      <w:pPr>
        <w:pStyle w:val="NormalWeb"/>
        <w:rPr>
          <w:color w:val="000000"/>
        </w:rPr>
      </w:pPr>
      <w:r w:rsidRPr="68F09FA5">
        <w:rPr>
          <w:rStyle w:val="Strong"/>
          <w:color w:val="000000" w:themeColor="text1"/>
        </w:rPr>
        <w:t xml:space="preserve">Figure </w:t>
      </w:r>
      <w:r w:rsidR="00094D8B" w:rsidRPr="68F09FA5">
        <w:rPr>
          <w:rStyle w:val="Strong"/>
          <w:color w:val="000000" w:themeColor="text1"/>
        </w:rPr>
        <w:t>9</w:t>
      </w:r>
      <w:r w:rsidRPr="68F09FA5">
        <w:rPr>
          <w:rStyle w:val="Strong"/>
          <w:color w:val="000000" w:themeColor="text1"/>
        </w:rPr>
        <w:t>: Training and Validation Accuracy and Loss Curves</w:t>
      </w:r>
      <w:r>
        <w:br/>
      </w:r>
      <w:r w:rsidRPr="68F09FA5">
        <w:rPr>
          <w:rStyle w:val="Emphasis"/>
          <w:color w:val="000000" w:themeColor="text1"/>
        </w:rPr>
        <w:t>(This figure displays the model’s accuracy (left plot) and loss (right plot) over successive epochs. The training accuracy steadily increases and converges above 95%, while the validation accuracy peaks near 82%. The corresponding loss curves show a decreasing trend, suggesting effective learning and gradual refinement of model parameters.)</w:t>
      </w:r>
    </w:p>
    <w:p w14:paraId="289C8CF9" w14:textId="754A59F6" w:rsidR="006605E9" w:rsidRDefault="006605E9" w:rsidP="006605E9">
      <w:pPr>
        <w:tabs>
          <w:tab w:val="left" w:pos="720"/>
        </w:tabs>
        <w:autoSpaceDE w:val="0"/>
        <w:autoSpaceDN w:val="0"/>
        <w:adjustRightInd w:val="0"/>
        <w:jc w:val="both"/>
        <w:rPr>
          <w:rFonts w:eastAsiaTheme="minorEastAsia"/>
          <w:color w:val="000000"/>
          <w14:ligatures w14:val="standardContextual"/>
        </w:rPr>
      </w:pPr>
      <w:r>
        <w:rPr>
          <w:rFonts w:eastAsiaTheme="minorHAnsi"/>
          <w:color w:val="000000"/>
          <w14:ligatures w14:val="standardContextual"/>
        </w:rPr>
        <w:tab/>
      </w:r>
    </w:p>
    <w:p w14:paraId="5534FECC" w14:textId="1C79939A" w:rsidR="001061A0" w:rsidRPr="00E4341C" w:rsidRDefault="001A3C61" w:rsidP="00E4341C">
      <w:pPr>
        <w:pStyle w:val="NormalWeb"/>
        <w:jc w:val="both"/>
        <w:rPr>
          <w:color w:val="000000"/>
        </w:rPr>
      </w:pPr>
      <w:r>
        <w:rPr>
          <w:noProof/>
        </w:rPr>
        <w:lastRenderedPageBreak/>
        <w:drawing>
          <wp:inline distT="0" distB="0" distL="0" distR="0" wp14:anchorId="0871F43C" wp14:editId="6C14FD2A">
            <wp:extent cx="5943600" cy="1035685"/>
            <wp:effectExtent l="0" t="0" r="0" b="5715"/>
            <wp:docPr id="1645990739"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943600" cy="1035685"/>
                    </a:xfrm>
                    <a:prstGeom prst="rect">
                      <a:avLst/>
                    </a:prstGeom>
                  </pic:spPr>
                </pic:pic>
              </a:graphicData>
            </a:graphic>
          </wp:inline>
        </w:drawing>
      </w:r>
    </w:p>
    <w:p w14:paraId="472A876F" w14:textId="367A362C" w:rsidR="001061A0" w:rsidRPr="00D45AD8" w:rsidRDefault="001061A0" w:rsidP="001061A0">
      <w:pPr>
        <w:pStyle w:val="NormalWeb"/>
        <w:jc w:val="both"/>
        <w:rPr>
          <w:b/>
          <w:bCs/>
          <w:color w:val="000000"/>
        </w:rPr>
      </w:pPr>
      <w:r w:rsidRPr="68F09FA5">
        <w:rPr>
          <w:b/>
          <w:bCs/>
          <w:color w:val="000000" w:themeColor="text1"/>
        </w:rPr>
        <w:t xml:space="preserve">Figure </w:t>
      </w:r>
      <w:r w:rsidR="00094D8B" w:rsidRPr="68F09FA5">
        <w:rPr>
          <w:b/>
          <w:bCs/>
          <w:color w:val="000000" w:themeColor="text1"/>
        </w:rPr>
        <w:t>10</w:t>
      </w:r>
      <w:r w:rsidRPr="68F09FA5">
        <w:rPr>
          <w:b/>
          <w:bCs/>
          <w:color w:val="000000" w:themeColor="text1"/>
        </w:rPr>
        <w:t>: Sample Classification Results on Test Images</w:t>
      </w:r>
    </w:p>
    <w:p w14:paraId="032B295B" w14:textId="048FB37D" w:rsidR="00E4341C" w:rsidRPr="00594BA2" w:rsidRDefault="001061A0" w:rsidP="00D45AD8">
      <w:pPr>
        <w:pStyle w:val="NormalWeb"/>
        <w:jc w:val="both"/>
        <w:rPr>
          <w:i/>
          <w:color w:val="000000"/>
        </w:rPr>
      </w:pPr>
      <w:r w:rsidRPr="08056899">
        <w:rPr>
          <w:i/>
          <w:color w:val="000000" w:themeColor="text1"/>
        </w:rPr>
        <w:t>(Each panel shows the predicted label, followed by the ground truth. The high correspondence between “Pred:” and “True:” underscores the model’s strong discriminative capacity for diverse building types.)</w:t>
      </w:r>
    </w:p>
    <w:p w14:paraId="2E8A8F15" w14:textId="44DE91E1" w:rsidR="08056899" w:rsidRDefault="08056899" w:rsidP="08056899">
      <w:pPr>
        <w:pStyle w:val="NormalWeb"/>
        <w:jc w:val="both"/>
        <w:rPr>
          <w:i/>
          <w:iCs/>
          <w:color w:val="000000" w:themeColor="text1"/>
        </w:rPr>
      </w:pPr>
    </w:p>
    <w:p w14:paraId="2F70FD3B" w14:textId="24FEA82F" w:rsidR="00933948" w:rsidRPr="00933948" w:rsidRDefault="16285F68" w:rsidP="68F09FA5">
      <w:pPr>
        <w:tabs>
          <w:tab w:val="left" w:pos="720"/>
        </w:tabs>
        <w:jc w:val="both"/>
        <w:rPr>
          <w:rFonts w:eastAsiaTheme="minorEastAsia"/>
          <w:color w:val="000000" w:themeColor="text1"/>
        </w:rPr>
      </w:pPr>
      <w:r>
        <w:t>Sample</w:t>
      </w:r>
      <w:r w:rsidR="4108933A" w:rsidRPr="68F09FA5">
        <w:rPr>
          <w:rFonts w:eastAsiaTheme="minorEastAsia"/>
        </w:rPr>
        <w:t xml:space="preserve"> classification results (Figure </w:t>
      </w:r>
      <w:r w:rsidR="00094D8B">
        <w:t>10</w:t>
      </w:r>
      <w:r>
        <w:t xml:space="preserve">) clearly illustrate accurate model predictions </w:t>
      </w:r>
      <w:r w:rsidR="4108933A" w:rsidRPr="68F09FA5">
        <w:rPr>
          <w:rFonts w:eastAsiaTheme="minorEastAsia"/>
        </w:rPr>
        <w:t xml:space="preserve">across multiple </w:t>
      </w:r>
      <w:r>
        <w:t>building categories</w:t>
      </w:r>
      <w:r w:rsidR="4108933A" w:rsidRPr="68F09FA5">
        <w:rPr>
          <w:rFonts w:eastAsiaTheme="minorEastAsia"/>
        </w:rPr>
        <w:t xml:space="preserve"> such as “Commercial,” “High-Rise,” “Hospital,” and “Multi-unit Residential.” </w:t>
      </w:r>
      <w:r>
        <w:t xml:space="preserve">Predictions align closely with ground truth labels, confirming model accuracy under </w:t>
      </w:r>
      <w:commentRangeStart w:id="50"/>
      <w:r>
        <w:t>realistic aerial imaging conditions.</w:t>
      </w:r>
      <w:commentRangeEnd w:id="50"/>
      <w:r w:rsidR="003D4475">
        <w:rPr>
          <w:rStyle w:val="CommentReference"/>
        </w:rPr>
        <w:commentReference w:id="50"/>
      </w:r>
      <w:r>
        <w:br/>
      </w:r>
    </w:p>
    <w:p w14:paraId="1C23E914" w14:textId="257A22CD" w:rsidR="087C5A3E" w:rsidRPr="00137198" w:rsidRDefault="00E6616F" w:rsidP="7ADF3DF3">
      <w:pPr>
        <w:tabs>
          <w:tab w:val="left" w:pos="720"/>
        </w:tabs>
        <w:jc w:val="both"/>
        <w:rPr>
          <w:color w:val="000000" w:themeColor="text1"/>
        </w:rPr>
      </w:pPr>
      <w:r>
        <w:rPr>
          <w:rFonts w:eastAsiaTheme="minorEastAsia"/>
          <w:color w:val="000000" w:themeColor="text1"/>
        </w:rPr>
        <w:tab/>
      </w:r>
      <w:r w:rsidR="35B6601C" w:rsidRPr="68F09FA5">
        <w:rPr>
          <w:rFonts w:eastAsiaTheme="minorEastAsia"/>
          <w:color w:val="000000" w:themeColor="text1"/>
        </w:rPr>
        <w:t>To further quantify model effectiveness, we generated a confusion matrix (Figure 1</w:t>
      </w:r>
      <w:r w:rsidR="009B2774" w:rsidRPr="68F09FA5">
        <w:rPr>
          <w:rFonts w:eastAsiaTheme="minorEastAsia"/>
          <w:color w:val="000000" w:themeColor="text1"/>
        </w:rPr>
        <w:t>1</w:t>
      </w:r>
      <w:r w:rsidR="35B6601C" w:rsidRPr="68F09FA5">
        <w:rPr>
          <w:rFonts w:eastAsiaTheme="minorEastAsia"/>
          <w:color w:val="000000" w:themeColor="text1"/>
        </w:rPr>
        <w:t xml:space="preserve">) and detailed classification report (Table 5). The confusion matrix demonstrated strong classification performance across most building categories, with exceptionally accurate distinctions between “High-Rise” and “Single-unit Residential” buildings. While minor misclassifications occurred between visually similar classes, particularly “Commercial” and “Multi-unit </w:t>
      </w:r>
      <w:r w:rsidR="00237438" w:rsidRPr="68F09FA5">
        <w:rPr>
          <w:rFonts w:eastAsiaTheme="minorEastAsia"/>
          <w:color w:val="000000" w:themeColor="text1"/>
        </w:rPr>
        <w:t>Residential”, these</w:t>
      </w:r>
      <w:r w:rsidR="35B6601C" w:rsidRPr="68F09FA5">
        <w:rPr>
          <w:rFonts w:eastAsiaTheme="minorEastAsia"/>
          <w:color w:val="000000" w:themeColor="text1"/>
        </w:rPr>
        <w:t xml:space="preserve"> errors were infrequent.</w:t>
      </w:r>
    </w:p>
    <w:p w14:paraId="5B1A51A6" w14:textId="136F99C3" w:rsidR="008564BD" w:rsidRPr="00594BA2" w:rsidRDefault="00CE568C" w:rsidP="00011D3C">
      <w:pPr>
        <w:pStyle w:val="NormalWeb"/>
        <w:rPr>
          <w:color w:val="000000"/>
        </w:rPr>
      </w:pPr>
      <w:r w:rsidRPr="00CE568C">
        <w:rPr>
          <w:noProof/>
          <w:color w:val="000000"/>
        </w:rPr>
        <w:lastRenderedPageBreak/>
        <w:drawing>
          <wp:inline distT="0" distB="0" distL="0" distR="0" wp14:anchorId="3B6A86B6" wp14:editId="7A6F0287">
            <wp:extent cx="5943600" cy="4957445"/>
            <wp:effectExtent l="0" t="0" r="0" b="0"/>
            <wp:docPr id="1306702639"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02639" name="Picture 1" descr="A graph of a diagram&#10;&#10;AI-generated content may be incorrect."/>
                    <pic:cNvPicPr/>
                  </pic:nvPicPr>
                  <pic:blipFill>
                    <a:blip r:embed="rId29"/>
                    <a:stretch>
                      <a:fillRect/>
                    </a:stretch>
                  </pic:blipFill>
                  <pic:spPr>
                    <a:xfrm>
                      <a:off x="0" y="0"/>
                      <a:ext cx="5943600" cy="4957445"/>
                    </a:xfrm>
                    <a:prstGeom prst="rect">
                      <a:avLst/>
                    </a:prstGeom>
                  </pic:spPr>
                </pic:pic>
              </a:graphicData>
            </a:graphic>
          </wp:inline>
        </w:drawing>
      </w:r>
    </w:p>
    <w:p w14:paraId="129D46EA" w14:textId="16896CE6" w:rsidR="00011D3C" w:rsidRPr="00594BA2" w:rsidRDefault="00D43753" w:rsidP="00011D3C">
      <w:pPr>
        <w:pStyle w:val="NormalWeb"/>
        <w:rPr>
          <w:color w:val="000000"/>
        </w:rPr>
      </w:pPr>
      <w:r w:rsidRPr="68F09FA5">
        <w:rPr>
          <w:rStyle w:val="Strong"/>
          <w:color w:val="000000" w:themeColor="text1"/>
        </w:rPr>
        <w:t>Figure</w:t>
      </w:r>
      <w:r w:rsidR="00011D3C" w:rsidRPr="68F09FA5">
        <w:rPr>
          <w:rStyle w:val="Strong"/>
          <w:color w:val="000000" w:themeColor="text1"/>
        </w:rPr>
        <w:t xml:space="preserve"> </w:t>
      </w:r>
      <w:r w:rsidR="00B53EF7" w:rsidRPr="68F09FA5">
        <w:rPr>
          <w:rStyle w:val="Strong"/>
          <w:color w:val="000000" w:themeColor="text1"/>
        </w:rPr>
        <w:t>1</w:t>
      </w:r>
      <w:r w:rsidR="009B2774" w:rsidRPr="68F09FA5">
        <w:rPr>
          <w:rStyle w:val="Strong"/>
          <w:color w:val="000000" w:themeColor="text1"/>
        </w:rPr>
        <w:t>1</w:t>
      </w:r>
      <w:r w:rsidR="00011D3C" w:rsidRPr="68F09FA5">
        <w:rPr>
          <w:rStyle w:val="Strong"/>
          <w:color w:val="000000" w:themeColor="text1"/>
        </w:rPr>
        <w:t>: Confusion Matrix for Test Set Predictions</w:t>
      </w:r>
      <w:r>
        <w:br/>
      </w:r>
      <w:r w:rsidR="00011D3C" w:rsidRPr="68F09FA5">
        <w:rPr>
          <w:rStyle w:val="Emphasis"/>
          <w:color w:val="000000" w:themeColor="text1"/>
        </w:rPr>
        <w:t>(Entries represent the count of predictions made by the model for each actual class. The diagonal elements indicate correct classifications, while off-diagonal entries show confusions between classes.)</w:t>
      </w:r>
    </w:p>
    <w:p w14:paraId="212F8EF5" w14:textId="0BE12057" w:rsidR="634C0A5F" w:rsidRDefault="634C0A5F" w:rsidP="634C0A5F">
      <w:pPr>
        <w:pStyle w:val="NormalWeb"/>
        <w:rPr>
          <w:rStyle w:val="Emphasis"/>
          <w:color w:val="000000" w:themeColor="text1"/>
        </w:rPr>
      </w:pPr>
    </w:p>
    <w:p w14:paraId="4026A2D8" w14:textId="598BF145" w:rsidR="7D372D29" w:rsidRDefault="7D372D29" w:rsidP="2E75AA04">
      <w:pPr>
        <w:pStyle w:val="NormalWeb"/>
        <w:ind w:firstLine="720"/>
        <w:jc w:val="both"/>
        <w:rPr>
          <w:color w:val="000000" w:themeColor="text1"/>
        </w:rPr>
      </w:pPr>
      <w:r w:rsidRPr="2E75AA04">
        <w:rPr>
          <w:color w:val="000000" w:themeColor="text1"/>
        </w:rPr>
        <w:t>The classification report reinforced these findings, highlighting consistently high precision, recall, and F1-scores, especially for "High-Rise" (F1=0.92), "Single-unit Residential" (F1=0.95), and "Industrial" (F1=0.89). Conversely, classes with comparatively lower scores indicate opportunities for future enhancement via targeted data augmentation or additional refinement of segmentation methods.</w:t>
      </w:r>
    </w:p>
    <w:p w14:paraId="0F0528FC" w14:textId="20606B47" w:rsidR="634C0A5F" w:rsidRDefault="634C0A5F" w:rsidP="634C0A5F">
      <w:pPr>
        <w:pStyle w:val="NormalWeb"/>
        <w:ind w:firstLine="720"/>
        <w:jc w:val="both"/>
        <w:rPr>
          <w:color w:val="000000" w:themeColor="text1"/>
        </w:rPr>
      </w:pPr>
    </w:p>
    <w:p w14:paraId="30B612F9" w14:textId="1C186213" w:rsidR="00AC0410" w:rsidRDefault="48F7F3B0" w:rsidP="05B4B7C5">
      <w:pPr>
        <w:pStyle w:val="NormalWeb"/>
        <w:rPr>
          <w:color w:val="000000"/>
        </w:rPr>
      </w:pPr>
      <w:r w:rsidRPr="05B4B7C5">
        <w:rPr>
          <w:rStyle w:val="Strong"/>
          <w:color w:val="000000" w:themeColor="text1"/>
        </w:rPr>
        <w:t>Table 5: Classification Report for Each Building Class</w:t>
      </w:r>
      <w:r w:rsidR="00AC0410">
        <w:br/>
      </w:r>
      <w:r w:rsidRPr="05B4B7C5">
        <w:rPr>
          <w:rStyle w:val="Emphasis"/>
          <w:color w:val="000000" w:themeColor="text1"/>
        </w:rPr>
        <w:t xml:space="preserve">(Precision, recall, and F1-score are reported for each class, along with the macro and weighted </w:t>
      </w:r>
      <w:r w:rsidRPr="05B4B7C5">
        <w:rPr>
          <w:rStyle w:val="Emphasis"/>
          <w:color w:val="000000" w:themeColor="text1"/>
        </w:rPr>
        <w:lastRenderedPageBreak/>
        <w:t>averages. High F1-scores across multiple classes indicate that the model handles diverse building categories effectively.)</w:t>
      </w:r>
    </w:p>
    <w:p w14:paraId="613AF5BD" w14:textId="61753EDD" w:rsidR="05B4B7C5" w:rsidRDefault="05B4B7C5" w:rsidP="05B4B7C5">
      <w:pPr>
        <w:pStyle w:val="NormalWeb"/>
        <w:rPr>
          <w:rStyle w:val="Emphasis"/>
          <w:color w:val="000000" w:themeColor="text1"/>
        </w:rPr>
      </w:pPr>
    </w:p>
    <w:tbl>
      <w:tblPr>
        <w:tblpPr w:leftFromText="180" w:rightFromText="180" w:vertAnchor="text" w:tblpY="1"/>
        <w:tblOverlap w:val="neve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615"/>
        <w:gridCol w:w="1170"/>
        <w:gridCol w:w="900"/>
        <w:gridCol w:w="1080"/>
        <w:gridCol w:w="1170"/>
      </w:tblGrid>
      <w:tr w:rsidR="00664EDC" w:rsidRPr="006917C4" w14:paraId="7FFA0609" w14:textId="77777777" w:rsidTr="68F09FA5">
        <w:trPr>
          <w:trHeight w:val="300"/>
          <w:tblHeader/>
          <w:tblCellSpacing w:w="15" w:type="dxa"/>
        </w:trPr>
        <w:tc>
          <w:tcPr>
            <w:tcW w:w="1570" w:type="dxa"/>
            <w:vAlign w:val="center"/>
            <w:hideMark/>
          </w:tcPr>
          <w:p w14:paraId="7483CD10" w14:textId="77777777" w:rsidR="006917C4" w:rsidRPr="006917C4" w:rsidRDefault="55B18AF0" w:rsidP="68F09FA5">
            <w:pPr>
              <w:pStyle w:val="NormalWeb"/>
              <w:jc w:val="center"/>
              <w:rPr>
                <w:b/>
                <w:bCs/>
                <w:color w:val="000000"/>
              </w:rPr>
            </w:pPr>
            <w:r w:rsidRPr="68F09FA5">
              <w:rPr>
                <w:b/>
                <w:bCs/>
                <w:color w:val="000000" w:themeColor="text1"/>
              </w:rPr>
              <w:t>Classification</w:t>
            </w:r>
          </w:p>
        </w:tc>
        <w:tc>
          <w:tcPr>
            <w:tcW w:w="1140" w:type="dxa"/>
            <w:vAlign w:val="center"/>
            <w:hideMark/>
          </w:tcPr>
          <w:p w14:paraId="7F5EE561" w14:textId="77777777" w:rsidR="006917C4" w:rsidRPr="006917C4" w:rsidRDefault="55B18AF0" w:rsidP="68F09FA5">
            <w:pPr>
              <w:pStyle w:val="NormalWeb"/>
              <w:jc w:val="center"/>
              <w:rPr>
                <w:b/>
                <w:bCs/>
                <w:color w:val="000000"/>
              </w:rPr>
            </w:pPr>
            <w:r w:rsidRPr="68F09FA5">
              <w:rPr>
                <w:b/>
                <w:bCs/>
                <w:color w:val="000000" w:themeColor="text1"/>
              </w:rPr>
              <w:t>Precision</w:t>
            </w:r>
          </w:p>
        </w:tc>
        <w:tc>
          <w:tcPr>
            <w:tcW w:w="870" w:type="dxa"/>
            <w:vAlign w:val="center"/>
            <w:hideMark/>
          </w:tcPr>
          <w:p w14:paraId="7692C321" w14:textId="77777777" w:rsidR="006917C4" w:rsidRPr="006917C4" w:rsidRDefault="55B18AF0" w:rsidP="68F09FA5">
            <w:pPr>
              <w:pStyle w:val="NormalWeb"/>
              <w:jc w:val="center"/>
              <w:rPr>
                <w:b/>
                <w:bCs/>
                <w:color w:val="000000"/>
              </w:rPr>
            </w:pPr>
            <w:r w:rsidRPr="68F09FA5">
              <w:rPr>
                <w:b/>
                <w:bCs/>
                <w:color w:val="000000" w:themeColor="text1"/>
              </w:rPr>
              <w:t>Recall</w:t>
            </w:r>
          </w:p>
        </w:tc>
        <w:tc>
          <w:tcPr>
            <w:tcW w:w="1050" w:type="dxa"/>
            <w:vAlign w:val="center"/>
            <w:hideMark/>
          </w:tcPr>
          <w:p w14:paraId="7754C3CB" w14:textId="77777777" w:rsidR="006917C4" w:rsidRPr="006917C4" w:rsidRDefault="55B18AF0" w:rsidP="68F09FA5">
            <w:pPr>
              <w:pStyle w:val="NormalWeb"/>
              <w:jc w:val="center"/>
              <w:rPr>
                <w:b/>
                <w:bCs/>
                <w:color w:val="000000"/>
              </w:rPr>
            </w:pPr>
            <w:r w:rsidRPr="68F09FA5">
              <w:rPr>
                <w:b/>
                <w:bCs/>
                <w:color w:val="000000" w:themeColor="text1"/>
              </w:rPr>
              <w:t>F1-Score</w:t>
            </w:r>
          </w:p>
        </w:tc>
        <w:tc>
          <w:tcPr>
            <w:tcW w:w="1125" w:type="dxa"/>
            <w:vAlign w:val="center"/>
            <w:hideMark/>
          </w:tcPr>
          <w:p w14:paraId="09E837DD" w14:textId="77777777" w:rsidR="006917C4" w:rsidRPr="006917C4" w:rsidRDefault="55B18AF0" w:rsidP="68F09FA5">
            <w:pPr>
              <w:pStyle w:val="NormalWeb"/>
              <w:jc w:val="center"/>
              <w:rPr>
                <w:b/>
                <w:bCs/>
                <w:color w:val="000000"/>
              </w:rPr>
            </w:pPr>
            <w:r w:rsidRPr="68F09FA5">
              <w:rPr>
                <w:b/>
                <w:bCs/>
                <w:color w:val="000000" w:themeColor="text1"/>
              </w:rPr>
              <w:t>Support</w:t>
            </w:r>
          </w:p>
        </w:tc>
      </w:tr>
      <w:tr w:rsidR="00664EDC" w:rsidRPr="006917C4" w14:paraId="6BDF0A5B" w14:textId="77777777" w:rsidTr="68F09FA5">
        <w:trPr>
          <w:trHeight w:val="300"/>
          <w:tblCellSpacing w:w="15" w:type="dxa"/>
        </w:trPr>
        <w:tc>
          <w:tcPr>
            <w:tcW w:w="1570" w:type="dxa"/>
            <w:vAlign w:val="center"/>
            <w:hideMark/>
          </w:tcPr>
          <w:p w14:paraId="08392CB9" w14:textId="77777777" w:rsidR="006917C4" w:rsidRPr="006917C4" w:rsidRDefault="55B18AF0" w:rsidP="68F09FA5">
            <w:pPr>
              <w:pStyle w:val="NormalWeb"/>
              <w:jc w:val="center"/>
              <w:rPr>
                <w:color w:val="000000"/>
              </w:rPr>
            </w:pPr>
            <w:r w:rsidRPr="68F09FA5">
              <w:rPr>
                <w:color w:val="000000" w:themeColor="text1"/>
              </w:rPr>
              <w:t>Commercial</w:t>
            </w:r>
          </w:p>
        </w:tc>
        <w:tc>
          <w:tcPr>
            <w:tcW w:w="1140" w:type="dxa"/>
            <w:vAlign w:val="center"/>
            <w:hideMark/>
          </w:tcPr>
          <w:p w14:paraId="14756E3B" w14:textId="77777777" w:rsidR="006917C4" w:rsidRPr="006917C4" w:rsidRDefault="55B18AF0" w:rsidP="68F09FA5">
            <w:pPr>
              <w:pStyle w:val="NormalWeb"/>
              <w:jc w:val="center"/>
              <w:rPr>
                <w:color w:val="000000"/>
              </w:rPr>
            </w:pPr>
            <w:r w:rsidRPr="68F09FA5">
              <w:rPr>
                <w:color w:val="000000" w:themeColor="text1"/>
              </w:rPr>
              <w:t>0.80</w:t>
            </w:r>
          </w:p>
        </w:tc>
        <w:tc>
          <w:tcPr>
            <w:tcW w:w="870" w:type="dxa"/>
            <w:vAlign w:val="center"/>
            <w:hideMark/>
          </w:tcPr>
          <w:p w14:paraId="781289AC" w14:textId="77777777" w:rsidR="006917C4" w:rsidRPr="006917C4" w:rsidRDefault="55B18AF0" w:rsidP="68F09FA5">
            <w:pPr>
              <w:pStyle w:val="NormalWeb"/>
              <w:jc w:val="center"/>
              <w:rPr>
                <w:color w:val="000000"/>
              </w:rPr>
            </w:pPr>
            <w:r w:rsidRPr="68F09FA5">
              <w:rPr>
                <w:color w:val="000000" w:themeColor="text1"/>
              </w:rPr>
              <w:t>0.60</w:t>
            </w:r>
          </w:p>
        </w:tc>
        <w:tc>
          <w:tcPr>
            <w:tcW w:w="1050" w:type="dxa"/>
            <w:vAlign w:val="center"/>
            <w:hideMark/>
          </w:tcPr>
          <w:p w14:paraId="7A388D2F" w14:textId="77777777" w:rsidR="006917C4" w:rsidRPr="006917C4" w:rsidRDefault="55B18AF0" w:rsidP="68F09FA5">
            <w:pPr>
              <w:pStyle w:val="NormalWeb"/>
              <w:jc w:val="center"/>
              <w:rPr>
                <w:color w:val="000000"/>
              </w:rPr>
            </w:pPr>
            <w:r w:rsidRPr="68F09FA5">
              <w:rPr>
                <w:color w:val="000000" w:themeColor="text1"/>
              </w:rPr>
              <w:t>0.69</w:t>
            </w:r>
          </w:p>
        </w:tc>
        <w:tc>
          <w:tcPr>
            <w:tcW w:w="1125" w:type="dxa"/>
            <w:vAlign w:val="center"/>
            <w:hideMark/>
          </w:tcPr>
          <w:p w14:paraId="668D2E19" w14:textId="77777777" w:rsidR="006917C4" w:rsidRPr="006917C4" w:rsidRDefault="55B18AF0" w:rsidP="68F09FA5">
            <w:pPr>
              <w:pStyle w:val="NormalWeb"/>
              <w:jc w:val="center"/>
              <w:rPr>
                <w:color w:val="000000"/>
              </w:rPr>
            </w:pPr>
            <w:r w:rsidRPr="68F09FA5">
              <w:rPr>
                <w:color w:val="000000" w:themeColor="text1"/>
              </w:rPr>
              <w:t>20</w:t>
            </w:r>
          </w:p>
        </w:tc>
      </w:tr>
      <w:tr w:rsidR="00664EDC" w:rsidRPr="006917C4" w14:paraId="105A31A9" w14:textId="77777777" w:rsidTr="68F09FA5">
        <w:trPr>
          <w:trHeight w:val="300"/>
          <w:tblCellSpacing w:w="15" w:type="dxa"/>
        </w:trPr>
        <w:tc>
          <w:tcPr>
            <w:tcW w:w="1570" w:type="dxa"/>
            <w:vAlign w:val="center"/>
            <w:hideMark/>
          </w:tcPr>
          <w:p w14:paraId="78B903DA" w14:textId="77777777" w:rsidR="006917C4" w:rsidRPr="006917C4" w:rsidRDefault="55B18AF0" w:rsidP="68F09FA5">
            <w:pPr>
              <w:pStyle w:val="NormalWeb"/>
              <w:jc w:val="center"/>
              <w:rPr>
                <w:color w:val="000000"/>
              </w:rPr>
            </w:pPr>
            <w:r w:rsidRPr="68F09FA5">
              <w:rPr>
                <w:color w:val="000000" w:themeColor="text1"/>
              </w:rPr>
              <w:t>High</w:t>
            </w:r>
          </w:p>
        </w:tc>
        <w:tc>
          <w:tcPr>
            <w:tcW w:w="1140" w:type="dxa"/>
            <w:vAlign w:val="center"/>
            <w:hideMark/>
          </w:tcPr>
          <w:p w14:paraId="6CD5B6DB" w14:textId="77777777" w:rsidR="006917C4" w:rsidRPr="006917C4" w:rsidRDefault="55B18AF0" w:rsidP="68F09FA5">
            <w:pPr>
              <w:pStyle w:val="NormalWeb"/>
              <w:jc w:val="center"/>
              <w:rPr>
                <w:color w:val="000000"/>
              </w:rPr>
            </w:pPr>
            <w:r w:rsidRPr="68F09FA5">
              <w:rPr>
                <w:color w:val="000000" w:themeColor="text1"/>
              </w:rPr>
              <w:t>0.95</w:t>
            </w:r>
          </w:p>
        </w:tc>
        <w:tc>
          <w:tcPr>
            <w:tcW w:w="870" w:type="dxa"/>
            <w:vAlign w:val="center"/>
            <w:hideMark/>
          </w:tcPr>
          <w:p w14:paraId="5DD4E8B7" w14:textId="77777777" w:rsidR="006917C4" w:rsidRPr="006917C4" w:rsidRDefault="55B18AF0" w:rsidP="68F09FA5">
            <w:pPr>
              <w:pStyle w:val="NormalWeb"/>
              <w:jc w:val="center"/>
              <w:rPr>
                <w:color w:val="000000"/>
              </w:rPr>
            </w:pPr>
            <w:r w:rsidRPr="68F09FA5">
              <w:rPr>
                <w:color w:val="000000" w:themeColor="text1"/>
              </w:rPr>
              <w:t>0.90</w:t>
            </w:r>
          </w:p>
        </w:tc>
        <w:tc>
          <w:tcPr>
            <w:tcW w:w="1050" w:type="dxa"/>
            <w:vAlign w:val="center"/>
            <w:hideMark/>
          </w:tcPr>
          <w:p w14:paraId="4BF0A9BE" w14:textId="77777777" w:rsidR="006917C4" w:rsidRPr="006917C4" w:rsidRDefault="55B18AF0" w:rsidP="68F09FA5">
            <w:pPr>
              <w:pStyle w:val="NormalWeb"/>
              <w:jc w:val="center"/>
              <w:rPr>
                <w:color w:val="000000"/>
              </w:rPr>
            </w:pPr>
            <w:r w:rsidRPr="68F09FA5">
              <w:rPr>
                <w:color w:val="000000" w:themeColor="text1"/>
              </w:rPr>
              <w:t>0.92</w:t>
            </w:r>
          </w:p>
        </w:tc>
        <w:tc>
          <w:tcPr>
            <w:tcW w:w="1125" w:type="dxa"/>
            <w:vAlign w:val="center"/>
            <w:hideMark/>
          </w:tcPr>
          <w:p w14:paraId="6AACC220" w14:textId="77777777" w:rsidR="006917C4" w:rsidRPr="006917C4" w:rsidRDefault="55B18AF0" w:rsidP="68F09FA5">
            <w:pPr>
              <w:pStyle w:val="NormalWeb"/>
              <w:jc w:val="center"/>
              <w:rPr>
                <w:color w:val="000000"/>
              </w:rPr>
            </w:pPr>
            <w:r w:rsidRPr="68F09FA5">
              <w:rPr>
                <w:color w:val="000000" w:themeColor="text1"/>
              </w:rPr>
              <w:t>20</w:t>
            </w:r>
          </w:p>
        </w:tc>
      </w:tr>
      <w:tr w:rsidR="00664EDC" w:rsidRPr="006917C4" w14:paraId="68D3CD21" w14:textId="77777777" w:rsidTr="68F09FA5">
        <w:trPr>
          <w:trHeight w:val="300"/>
          <w:tblCellSpacing w:w="15" w:type="dxa"/>
        </w:trPr>
        <w:tc>
          <w:tcPr>
            <w:tcW w:w="1570" w:type="dxa"/>
            <w:vAlign w:val="center"/>
            <w:hideMark/>
          </w:tcPr>
          <w:p w14:paraId="1DC0BD6B" w14:textId="77777777" w:rsidR="006917C4" w:rsidRPr="006917C4" w:rsidRDefault="55B18AF0" w:rsidP="68F09FA5">
            <w:pPr>
              <w:pStyle w:val="NormalWeb"/>
              <w:jc w:val="center"/>
              <w:rPr>
                <w:color w:val="000000"/>
              </w:rPr>
            </w:pPr>
            <w:r w:rsidRPr="68F09FA5">
              <w:rPr>
                <w:color w:val="000000" w:themeColor="text1"/>
              </w:rPr>
              <w:t>Hospital</w:t>
            </w:r>
          </w:p>
        </w:tc>
        <w:tc>
          <w:tcPr>
            <w:tcW w:w="1140" w:type="dxa"/>
            <w:vAlign w:val="center"/>
            <w:hideMark/>
          </w:tcPr>
          <w:p w14:paraId="062F66B3" w14:textId="77777777" w:rsidR="006917C4" w:rsidRPr="006917C4" w:rsidRDefault="55B18AF0" w:rsidP="68F09FA5">
            <w:pPr>
              <w:pStyle w:val="NormalWeb"/>
              <w:jc w:val="center"/>
              <w:rPr>
                <w:color w:val="000000"/>
              </w:rPr>
            </w:pPr>
            <w:r w:rsidRPr="68F09FA5">
              <w:rPr>
                <w:color w:val="000000" w:themeColor="text1"/>
              </w:rPr>
              <w:t>0.84</w:t>
            </w:r>
          </w:p>
        </w:tc>
        <w:tc>
          <w:tcPr>
            <w:tcW w:w="870" w:type="dxa"/>
            <w:vAlign w:val="center"/>
            <w:hideMark/>
          </w:tcPr>
          <w:p w14:paraId="6383A22D" w14:textId="77777777" w:rsidR="006917C4" w:rsidRPr="006917C4" w:rsidRDefault="55B18AF0" w:rsidP="68F09FA5">
            <w:pPr>
              <w:pStyle w:val="NormalWeb"/>
              <w:jc w:val="center"/>
              <w:rPr>
                <w:color w:val="000000"/>
              </w:rPr>
            </w:pPr>
            <w:r w:rsidRPr="68F09FA5">
              <w:rPr>
                <w:color w:val="000000" w:themeColor="text1"/>
              </w:rPr>
              <w:t>0.80</w:t>
            </w:r>
          </w:p>
        </w:tc>
        <w:tc>
          <w:tcPr>
            <w:tcW w:w="1050" w:type="dxa"/>
            <w:vAlign w:val="center"/>
            <w:hideMark/>
          </w:tcPr>
          <w:p w14:paraId="4BF182EF" w14:textId="77777777" w:rsidR="006917C4" w:rsidRPr="006917C4" w:rsidRDefault="55B18AF0" w:rsidP="68F09FA5">
            <w:pPr>
              <w:pStyle w:val="NormalWeb"/>
              <w:jc w:val="center"/>
              <w:rPr>
                <w:color w:val="000000"/>
              </w:rPr>
            </w:pPr>
            <w:r w:rsidRPr="68F09FA5">
              <w:rPr>
                <w:color w:val="000000" w:themeColor="text1"/>
              </w:rPr>
              <w:t>0.82</w:t>
            </w:r>
          </w:p>
        </w:tc>
        <w:tc>
          <w:tcPr>
            <w:tcW w:w="1125" w:type="dxa"/>
            <w:vAlign w:val="center"/>
            <w:hideMark/>
          </w:tcPr>
          <w:p w14:paraId="0B38E03F" w14:textId="77777777" w:rsidR="006917C4" w:rsidRPr="006917C4" w:rsidRDefault="55B18AF0" w:rsidP="68F09FA5">
            <w:pPr>
              <w:pStyle w:val="NormalWeb"/>
              <w:jc w:val="center"/>
              <w:rPr>
                <w:color w:val="000000"/>
              </w:rPr>
            </w:pPr>
            <w:r w:rsidRPr="68F09FA5">
              <w:rPr>
                <w:color w:val="000000" w:themeColor="text1"/>
              </w:rPr>
              <w:t>20</w:t>
            </w:r>
          </w:p>
        </w:tc>
      </w:tr>
      <w:tr w:rsidR="00664EDC" w:rsidRPr="006917C4" w14:paraId="28A7ADB8" w14:textId="77777777" w:rsidTr="68F09FA5">
        <w:trPr>
          <w:trHeight w:val="300"/>
          <w:tblCellSpacing w:w="15" w:type="dxa"/>
        </w:trPr>
        <w:tc>
          <w:tcPr>
            <w:tcW w:w="1570" w:type="dxa"/>
            <w:vAlign w:val="center"/>
            <w:hideMark/>
          </w:tcPr>
          <w:p w14:paraId="28ED30CE" w14:textId="77777777" w:rsidR="006917C4" w:rsidRPr="006917C4" w:rsidRDefault="55B18AF0" w:rsidP="68F09FA5">
            <w:pPr>
              <w:pStyle w:val="NormalWeb"/>
              <w:jc w:val="center"/>
              <w:rPr>
                <w:color w:val="000000"/>
              </w:rPr>
            </w:pPr>
            <w:r w:rsidRPr="68F09FA5">
              <w:rPr>
                <w:color w:val="000000" w:themeColor="text1"/>
              </w:rPr>
              <w:t>Industrial</w:t>
            </w:r>
          </w:p>
        </w:tc>
        <w:tc>
          <w:tcPr>
            <w:tcW w:w="1140" w:type="dxa"/>
            <w:vAlign w:val="center"/>
            <w:hideMark/>
          </w:tcPr>
          <w:p w14:paraId="2E7606F5" w14:textId="77777777" w:rsidR="006917C4" w:rsidRPr="006917C4" w:rsidRDefault="55B18AF0" w:rsidP="68F09FA5">
            <w:pPr>
              <w:pStyle w:val="NormalWeb"/>
              <w:jc w:val="center"/>
              <w:rPr>
                <w:color w:val="000000"/>
              </w:rPr>
            </w:pPr>
            <w:r w:rsidRPr="68F09FA5">
              <w:rPr>
                <w:color w:val="000000" w:themeColor="text1"/>
              </w:rPr>
              <w:t>0.83</w:t>
            </w:r>
          </w:p>
        </w:tc>
        <w:tc>
          <w:tcPr>
            <w:tcW w:w="870" w:type="dxa"/>
            <w:vAlign w:val="center"/>
            <w:hideMark/>
          </w:tcPr>
          <w:p w14:paraId="00F5C0B8" w14:textId="77777777" w:rsidR="006917C4" w:rsidRPr="006917C4" w:rsidRDefault="55B18AF0" w:rsidP="68F09FA5">
            <w:pPr>
              <w:pStyle w:val="NormalWeb"/>
              <w:jc w:val="center"/>
              <w:rPr>
                <w:color w:val="000000"/>
              </w:rPr>
            </w:pPr>
            <w:r w:rsidRPr="68F09FA5">
              <w:rPr>
                <w:color w:val="000000" w:themeColor="text1"/>
              </w:rPr>
              <w:t>0.95</w:t>
            </w:r>
          </w:p>
        </w:tc>
        <w:tc>
          <w:tcPr>
            <w:tcW w:w="1050" w:type="dxa"/>
            <w:vAlign w:val="center"/>
            <w:hideMark/>
          </w:tcPr>
          <w:p w14:paraId="6EEF12E8" w14:textId="77777777" w:rsidR="006917C4" w:rsidRPr="006917C4" w:rsidRDefault="55B18AF0" w:rsidP="68F09FA5">
            <w:pPr>
              <w:pStyle w:val="NormalWeb"/>
              <w:jc w:val="center"/>
              <w:rPr>
                <w:color w:val="000000"/>
              </w:rPr>
            </w:pPr>
            <w:r w:rsidRPr="68F09FA5">
              <w:rPr>
                <w:color w:val="000000" w:themeColor="text1"/>
              </w:rPr>
              <w:t>0.89</w:t>
            </w:r>
          </w:p>
        </w:tc>
        <w:tc>
          <w:tcPr>
            <w:tcW w:w="1125" w:type="dxa"/>
            <w:vAlign w:val="center"/>
            <w:hideMark/>
          </w:tcPr>
          <w:p w14:paraId="64B533BC" w14:textId="77777777" w:rsidR="006917C4" w:rsidRPr="006917C4" w:rsidRDefault="55B18AF0" w:rsidP="68F09FA5">
            <w:pPr>
              <w:pStyle w:val="NormalWeb"/>
              <w:jc w:val="center"/>
              <w:rPr>
                <w:color w:val="000000"/>
              </w:rPr>
            </w:pPr>
            <w:r w:rsidRPr="68F09FA5">
              <w:rPr>
                <w:color w:val="000000" w:themeColor="text1"/>
              </w:rPr>
              <w:t>21</w:t>
            </w:r>
          </w:p>
        </w:tc>
      </w:tr>
      <w:tr w:rsidR="00664EDC" w:rsidRPr="006917C4" w14:paraId="2FF3F68E" w14:textId="77777777" w:rsidTr="68F09FA5">
        <w:trPr>
          <w:trHeight w:val="300"/>
          <w:tblCellSpacing w:w="15" w:type="dxa"/>
        </w:trPr>
        <w:tc>
          <w:tcPr>
            <w:tcW w:w="1570" w:type="dxa"/>
            <w:vAlign w:val="center"/>
            <w:hideMark/>
          </w:tcPr>
          <w:p w14:paraId="772DB959" w14:textId="77777777" w:rsidR="006917C4" w:rsidRPr="006917C4" w:rsidRDefault="55B18AF0" w:rsidP="68F09FA5">
            <w:pPr>
              <w:pStyle w:val="NormalWeb"/>
              <w:jc w:val="center"/>
              <w:rPr>
                <w:color w:val="000000"/>
              </w:rPr>
            </w:pPr>
            <w:r w:rsidRPr="68F09FA5">
              <w:rPr>
                <w:color w:val="000000" w:themeColor="text1"/>
              </w:rPr>
              <w:t>Multi</w:t>
            </w:r>
          </w:p>
        </w:tc>
        <w:tc>
          <w:tcPr>
            <w:tcW w:w="1140" w:type="dxa"/>
            <w:vAlign w:val="center"/>
            <w:hideMark/>
          </w:tcPr>
          <w:p w14:paraId="302C7ECC" w14:textId="77777777" w:rsidR="006917C4" w:rsidRPr="006917C4" w:rsidRDefault="55B18AF0" w:rsidP="68F09FA5">
            <w:pPr>
              <w:pStyle w:val="NormalWeb"/>
              <w:jc w:val="center"/>
              <w:rPr>
                <w:color w:val="000000"/>
              </w:rPr>
            </w:pPr>
            <w:r w:rsidRPr="68F09FA5">
              <w:rPr>
                <w:color w:val="000000" w:themeColor="text1"/>
              </w:rPr>
              <w:t>0.77</w:t>
            </w:r>
          </w:p>
        </w:tc>
        <w:tc>
          <w:tcPr>
            <w:tcW w:w="870" w:type="dxa"/>
            <w:vAlign w:val="center"/>
            <w:hideMark/>
          </w:tcPr>
          <w:p w14:paraId="36092E81" w14:textId="77777777" w:rsidR="006917C4" w:rsidRPr="006917C4" w:rsidRDefault="55B18AF0" w:rsidP="68F09FA5">
            <w:pPr>
              <w:pStyle w:val="NormalWeb"/>
              <w:jc w:val="center"/>
              <w:rPr>
                <w:color w:val="000000"/>
              </w:rPr>
            </w:pPr>
            <w:r w:rsidRPr="68F09FA5">
              <w:rPr>
                <w:color w:val="000000" w:themeColor="text1"/>
              </w:rPr>
              <w:t>0.85</w:t>
            </w:r>
          </w:p>
        </w:tc>
        <w:tc>
          <w:tcPr>
            <w:tcW w:w="1050" w:type="dxa"/>
            <w:vAlign w:val="center"/>
            <w:hideMark/>
          </w:tcPr>
          <w:p w14:paraId="1949CEE7" w14:textId="77777777" w:rsidR="006917C4" w:rsidRPr="006917C4" w:rsidRDefault="55B18AF0" w:rsidP="68F09FA5">
            <w:pPr>
              <w:pStyle w:val="NormalWeb"/>
              <w:jc w:val="center"/>
              <w:rPr>
                <w:color w:val="000000"/>
              </w:rPr>
            </w:pPr>
            <w:r w:rsidRPr="68F09FA5">
              <w:rPr>
                <w:color w:val="000000" w:themeColor="text1"/>
              </w:rPr>
              <w:t>0.81</w:t>
            </w:r>
          </w:p>
        </w:tc>
        <w:tc>
          <w:tcPr>
            <w:tcW w:w="1125" w:type="dxa"/>
            <w:vAlign w:val="center"/>
            <w:hideMark/>
          </w:tcPr>
          <w:p w14:paraId="3F9324B2" w14:textId="77777777" w:rsidR="006917C4" w:rsidRPr="006917C4" w:rsidRDefault="55B18AF0" w:rsidP="68F09FA5">
            <w:pPr>
              <w:pStyle w:val="NormalWeb"/>
              <w:jc w:val="center"/>
              <w:rPr>
                <w:color w:val="000000"/>
              </w:rPr>
            </w:pPr>
            <w:r w:rsidRPr="68F09FA5">
              <w:rPr>
                <w:color w:val="000000" w:themeColor="text1"/>
              </w:rPr>
              <w:t>20</w:t>
            </w:r>
          </w:p>
        </w:tc>
      </w:tr>
      <w:tr w:rsidR="00664EDC" w:rsidRPr="006917C4" w14:paraId="1CC9E222" w14:textId="77777777" w:rsidTr="68F09FA5">
        <w:trPr>
          <w:trHeight w:val="300"/>
          <w:tblCellSpacing w:w="15" w:type="dxa"/>
        </w:trPr>
        <w:tc>
          <w:tcPr>
            <w:tcW w:w="1570" w:type="dxa"/>
            <w:vAlign w:val="center"/>
            <w:hideMark/>
          </w:tcPr>
          <w:p w14:paraId="3FE8281C" w14:textId="77777777" w:rsidR="006917C4" w:rsidRPr="006917C4" w:rsidRDefault="55B18AF0" w:rsidP="68F09FA5">
            <w:pPr>
              <w:pStyle w:val="NormalWeb"/>
              <w:jc w:val="center"/>
              <w:rPr>
                <w:color w:val="000000"/>
              </w:rPr>
            </w:pPr>
            <w:r w:rsidRPr="68F09FA5">
              <w:rPr>
                <w:color w:val="000000" w:themeColor="text1"/>
              </w:rPr>
              <w:t>Schools</w:t>
            </w:r>
          </w:p>
        </w:tc>
        <w:tc>
          <w:tcPr>
            <w:tcW w:w="1140" w:type="dxa"/>
            <w:vAlign w:val="center"/>
            <w:hideMark/>
          </w:tcPr>
          <w:p w14:paraId="4857A146" w14:textId="77777777" w:rsidR="006917C4" w:rsidRPr="006917C4" w:rsidRDefault="55B18AF0" w:rsidP="68F09FA5">
            <w:pPr>
              <w:pStyle w:val="NormalWeb"/>
              <w:jc w:val="center"/>
              <w:rPr>
                <w:color w:val="000000"/>
              </w:rPr>
            </w:pPr>
            <w:r w:rsidRPr="68F09FA5">
              <w:rPr>
                <w:color w:val="000000" w:themeColor="text1"/>
              </w:rPr>
              <w:t>0.77</w:t>
            </w:r>
          </w:p>
        </w:tc>
        <w:tc>
          <w:tcPr>
            <w:tcW w:w="870" w:type="dxa"/>
            <w:vAlign w:val="center"/>
            <w:hideMark/>
          </w:tcPr>
          <w:p w14:paraId="64D2D1DE" w14:textId="77777777" w:rsidR="006917C4" w:rsidRPr="006917C4" w:rsidRDefault="55B18AF0" w:rsidP="68F09FA5">
            <w:pPr>
              <w:pStyle w:val="NormalWeb"/>
              <w:jc w:val="center"/>
              <w:rPr>
                <w:color w:val="000000"/>
              </w:rPr>
            </w:pPr>
            <w:r w:rsidRPr="68F09FA5">
              <w:rPr>
                <w:color w:val="000000" w:themeColor="text1"/>
              </w:rPr>
              <w:t>0.85</w:t>
            </w:r>
          </w:p>
        </w:tc>
        <w:tc>
          <w:tcPr>
            <w:tcW w:w="1050" w:type="dxa"/>
            <w:vAlign w:val="center"/>
            <w:hideMark/>
          </w:tcPr>
          <w:p w14:paraId="06CA30E1" w14:textId="77777777" w:rsidR="006917C4" w:rsidRPr="006917C4" w:rsidRDefault="55B18AF0" w:rsidP="68F09FA5">
            <w:pPr>
              <w:pStyle w:val="NormalWeb"/>
              <w:jc w:val="center"/>
              <w:rPr>
                <w:color w:val="000000"/>
              </w:rPr>
            </w:pPr>
            <w:r w:rsidRPr="68F09FA5">
              <w:rPr>
                <w:color w:val="000000" w:themeColor="text1"/>
              </w:rPr>
              <w:t>0.81</w:t>
            </w:r>
          </w:p>
        </w:tc>
        <w:tc>
          <w:tcPr>
            <w:tcW w:w="1125" w:type="dxa"/>
            <w:vAlign w:val="center"/>
            <w:hideMark/>
          </w:tcPr>
          <w:p w14:paraId="15C1EB8D" w14:textId="77777777" w:rsidR="006917C4" w:rsidRPr="006917C4" w:rsidRDefault="55B18AF0" w:rsidP="68F09FA5">
            <w:pPr>
              <w:pStyle w:val="NormalWeb"/>
              <w:jc w:val="center"/>
              <w:rPr>
                <w:color w:val="000000"/>
              </w:rPr>
            </w:pPr>
            <w:r w:rsidRPr="68F09FA5">
              <w:rPr>
                <w:color w:val="000000" w:themeColor="text1"/>
              </w:rPr>
              <w:t>20</w:t>
            </w:r>
          </w:p>
        </w:tc>
      </w:tr>
      <w:tr w:rsidR="00664EDC" w:rsidRPr="006917C4" w14:paraId="76B312CD" w14:textId="77777777" w:rsidTr="68F09FA5">
        <w:trPr>
          <w:trHeight w:val="300"/>
          <w:tblCellSpacing w:w="15" w:type="dxa"/>
        </w:trPr>
        <w:tc>
          <w:tcPr>
            <w:tcW w:w="1570" w:type="dxa"/>
            <w:vAlign w:val="center"/>
            <w:hideMark/>
          </w:tcPr>
          <w:p w14:paraId="12E0723A" w14:textId="77777777" w:rsidR="006917C4" w:rsidRPr="006917C4" w:rsidRDefault="55B18AF0" w:rsidP="68F09FA5">
            <w:pPr>
              <w:pStyle w:val="NormalWeb"/>
              <w:jc w:val="center"/>
              <w:rPr>
                <w:color w:val="000000"/>
              </w:rPr>
            </w:pPr>
            <w:r w:rsidRPr="68F09FA5">
              <w:rPr>
                <w:color w:val="000000" w:themeColor="text1"/>
              </w:rPr>
              <w:t>Single</w:t>
            </w:r>
          </w:p>
        </w:tc>
        <w:tc>
          <w:tcPr>
            <w:tcW w:w="1140" w:type="dxa"/>
            <w:vAlign w:val="center"/>
            <w:hideMark/>
          </w:tcPr>
          <w:p w14:paraId="478AC7E1" w14:textId="77777777" w:rsidR="006917C4" w:rsidRPr="006917C4" w:rsidRDefault="55B18AF0" w:rsidP="68F09FA5">
            <w:pPr>
              <w:pStyle w:val="NormalWeb"/>
              <w:jc w:val="center"/>
              <w:rPr>
                <w:color w:val="000000"/>
              </w:rPr>
            </w:pPr>
            <w:r w:rsidRPr="68F09FA5">
              <w:rPr>
                <w:color w:val="000000" w:themeColor="text1"/>
              </w:rPr>
              <w:t>0.95</w:t>
            </w:r>
          </w:p>
        </w:tc>
        <w:tc>
          <w:tcPr>
            <w:tcW w:w="870" w:type="dxa"/>
            <w:vAlign w:val="center"/>
            <w:hideMark/>
          </w:tcPr>
          <w:p w14:paraId="3222CE0B" w14:textId="77777777" w:rsidR="006917C4" w:rsidRPr="006917C4" w:rsidRDefault="55B18AF0" w:rsidP="68F09FA5">
            <w:pPr>
              <w:pStyle w:val="NormalWeb"/>
              <w:jc w:val="center"/>
              <w:rPr>
                <w:color w:val="000000"/>
              </w:rPr>
            </w:pPr>
            <w:r w:rsidRPr="68F09FA5">
              <w:rPr>
                <w:color w:val="000000" w:themeColor="text1"/>
              </w:rPr>
              <w:t>0.95</w:t>
            </w:r>
          </w:p>
        </w:tc>
        <w:tc>
          <w:tcPr>
            <w:tcW w:w="1050" w:type="dxa"/>
            <w:vAlign w:val="center"/>
            <w:hideMark/>
          </w:tcPr>
          <w:p w14:paraId="7C474486" w14:textId="77777777" w:rsidR="006917C4" w:rsidRPr="006917C4" w:rsidRDefault="55B18AF0" w:rsidP="68F09FA5">
            <w:pPr>
              <w:pStyle w:val="NormalWeb"/>
              <w:jc w:val="center"/>
              <w:rPr>
                <w:color w:val="000000"/>
              </w:rPr>
            </w:pPr>
            <w:r w:rsidRPr="68F09FA5">
              <w:rPr>
                <w:color w:val="000000" w:themeColor="text1"/>
              </w:rPr>
              <w:t>0.95</w:t>
            </w:r>
          </w:p>
        </w:tc>
        <w:tc>
          <w:tcPr>
            <w:tcW w:w="1125" w:type="dxa"/>
            <w:vAlign w:val="center"/>
            <w:hideMark/>
          </w:tcPr>
          <w:p w14:paraId="551CC24A" w14:textId="77777777" w:rsidR="006917C4" w:rsidRPr="006917C4" w:rsidRDefault="55B18AF0" w:rsidP="68F09FA5">
            <w:pPr>
              <w:pStyle w:val="NormalWeb"/>
              <w:jc w:val="center"/>
              <w:rPr>
                <w:color w:val="000000"/>
              </w:rPr>
            </w:pPr>
            <w:r w:rsidRPr="68F09FA5">
              <w:rPr>
                <w:color w:val="000000" w:themeColor="text1"/>
              </w:rPr>
              <w:t>20</w:t>
            </w:r>
          </w:p>
        </w:tc>
      </w:tr>
      <w:tr w:rsidR="00664EDC" w:rsidRPr="006917C4" w14:paraId="45562D82" w14:textId="77777777" w:rsidTr="68F09FA5">
        <w:trPr>
          <w:trHeight w:val="300"/>
          <w:tblCellSpacing w:w="15" w:type="dxa"/>
        </w:trPr>
        <w:tc>
          <w:tcPr>
            <w:tcW w:w="1570" w:type="dxa"/>
            <w:vAlign w:val="center"/>
            <w:hideMark/>
          </w:tcPr>
          <w:p w14:paraId="4C2999D0" w14:textId="77777777" w:rsidR="006917C4" w:rsidRPr="006917C4" w:rsidRDefault="55B18AF0" w:rsidP="68F09FA5">
            <w:pPr>
              <w:pStyle w:val="NormalWeb"/>
              <w:jc w:val="center"/>
              <w:rPr>
                <w:color w:val="000000"/>
              </w:rPr>
            </w:pPr>
            <w:r w:rsidRPr="68F09FA5">
              <w:rPr>
                <w:color w:val="000000" w:themeColor="text1"/>
              </w:rPr>
              <w:t>accuracy</w:t>
            </w:r>
          </w:p>
        </w:tc>
        <w:tc>
          <w:tcPr>
            <w:tcW w:w="1140" w:type="dxa"/>
            <w:vAlign w:val="center"/>
            <w:hideMark/>
          </w:tcPr>
          <w:p w14:paraId="72FE900F" w14:textId="77777777" w:rsidR="006917C4" w:rsidRPr="006917C4" w:rsidRDefault="55B18AF0" w:rsidP="68F09FA5">
            <w:pPr>
              <w:pStyle w:val="NormalWeb"/>
              <w:jc w:val="center"/>
              <w:rPr>
                <w:color w:val="000000"/>
              </w:rPr>
            </w:pPr>
            <w:r w:rsidRPr="68F09FA5">
              <w:rPr>
                <w:color w:val="000000" w:themeColor="text1"/>
              </w:rPr>
              <w:t>-</w:t>
            </w:r>
          </w:p>
        </w:tc>
        <w:tc>
          <w:tcPr>
            <w:tcW w:w="870" w:type="dxa"/>
            <w:vAlign w:val="center"/>
            <w:hideMark/>
          </w:tcPr>
          <w:p w14:paraId="2AE984F0" w14:textId="77777777" w:rsidR="006917C4" w:rsidRPr="006917C4" w:rsidRDefault="55B18AF0" w:rsidP="68F09FA5">
            <w:pPr>
              <w:pStyle w:val="NormalWeb"/>
              <w:jc w:val="center"/>
              <w:rPr>
                <w:color w:val="000000"/>
              </w:rPr>
            </w:pPr>
            <w:r w:rsidRPr="68F09FA5">
              <w:rPr>
                <w:color w:val="000000" w:themeColor="text1"/>
              </w:rPr>
              <w:t>-</w:t>
            </w:r>
          </w:p>
        </w:tc>
        <w:tc>
          <w:tcPr>
            <w:tcW w:w="1050" w:type="dxa"/>
            <w:vAlign w:val="center"/>
            <w:hideMark/>
          </w:tcPr>
          <w:p w14:paraId="5B9DBDD5" w14:textId="77777777" w:rsidR="006917C4" w:rsidRPr="006917C4" w:rsidRDefault="55B18AF0" w:rsidP="68F09FA5">
            <w:pPr>
              <w:pStyle w:val="NormalWeb"/>
              <w:jc w:val="center"/>
              <w:rPr>
                <w:color w:val="000000"/>
              </w:rPr>
            </w:pPr>
            <w:r w:rsidRPr="68F09FA5">
              <w:rPr>
                <w:color w:val="000000" w:themeColor="text1"/>
              </w:rPr>
              <w:t>0.84</w:t>
            </w:r>
          </w:p>
        </w:tc>
        <w:tc>
          <w:tcPr>
            <w:tcW w:w="1125" w:type="dxa"/>
            <w:vAlign w:val="center"/>
            <w:hideMark/>
          </w:tcPr>
          <w:p w14:paraId="4D887BA1" w14:textId="77777777" w:rsidR="006917C4" w:rsidRPr="006917C4" w:rsidRDefault="55B18AF0" w:rsidP="68F09FA5">
            <w:pPr>
              <w:pStyle w:val="NormalWeb"/>
              <w:jc w:val="center"/>
              <w:rPr>
                <w:color w:val="000000"/>
              </w:rPr>
            </w:pPr>
            <w:r w:rsidRPr="68F09FA5">
              <w:rPr>
                <w:color w:val="000000" w:themeColor="text1"/>
              </w:rPr>
              <w:t>141</w:t>
            </w:r>
          </w:p>
        </w:tc>
      </w:tr>
      <w:tr w:rsidR="00664EDC" w:rsidRPr="006917C4" w14:paraId="232496FA" w14:textId="77777777" w:rsidTr="68F09FA5">
        <w:trPr>
          <w:trHeight w:val="300"/>
          <w:tblCellSpacing w:w="15" w:type="dxa"/>
        </w:trPr>
        <w:tc>
          <w:tcPr>
            <w:tcW w:w="1570" w:type="dxa"/>
            <w:vAlign w:val="center"/>
            <w:hideMark/>
          </w:tcPr>
          <w:p w14:paraId="5E567945" w14:textId="77777777" w:rsidR="006917C4" w:rsidRPr="006917C4" w:rsidRDefault="55B18AF0" w:rsidP="68F09FA5">
            <w:pPr>
              <w:pStyle w:val="NormalWeb"/>
              <w:jc w:val="center"/>
              <w:rPr>
                <w:color w:val="000000"/>
              </w:rPr>
            </w:pPr>
            <w:r w:rsidRPr="68F09FA5">
              <w:rPr>
                <w:color w:val="000000" w:themeColor="text1"/>
              </w:rPr>
              <w:t>macro avg</w:t>
            </w:r>
          </w:p>
        </w:tc>
        <w:tc>
          <w:tcPr>
            <w:tcW w:w="1140" w:type="dxa"/>
            <w:vAlign w:val="center"/>
            <w:hideMark/>
          </w:tcPr>
          <w:p w14:paraId="367736FD" w14:textId="77777777" w:rsidR="006917C4" w:rsidRPr="006917C4" w:rsidRDefault="55B18AF0" w:rsidP="68F09FA5">
            <w:pPr>
              <w:pStyle w:val="NormalWeb"/>
              <w:jc w:val="center"/>
              <w:rPr>
                <w:color w:val="000000"/>
              </w:rPr>
            </w:pPr>
            <w:r w:rsidRPr="68F09FA5">
              <w:rPr>
                <w:color w:val="000000" w:themeColor="text1"/>
              </w:rPr>
              <w:t>0.85</w:t>
            </w:r>
          </w:p>
        </w:tc>
        <w:tc>
          <w:tcPr>
            <w:tcW w:w="870" w:type="dxa"/>
            <w:vAlign w:val="center"/>
            <w:hideMark/>
          </w:tcPr>
          <w:p w14:paraId="16856978" w14:textId="77777777" w:rsidR="006917C4" w:rsidRPr="006917C4" w:rsidRDefault="55B18AF0" w:rsidP="68F09FA5">
            <w:pPr>
              <w:pStyle w:val="NormalWeb"/>
              <w:jc w:val="center"/>
              <w:rPr>
                <w:color w:val="000000"/>
              </w:rPr>
            </w:pPr>
            <w:r w:rsidRPr="68F09FA5">
              <w:rPr>
                <w:color w:val="000000" w:themeColor="text1"/>
              </w:rPr>
              <w:t>0.84</w:t>
            </w:r>
          </w:p>
        </w:tc>
        <w:tc>
          <w:tcPr>
            <w:tcW w:w="1050" w:type="dxa"/>
            <w:vAlign w:val="center"/>
            <w:hideMark/>
          </w:tcPr>
          <w:p w14:paraId="172BE71B" w14:textId="77777777" w:rsidR="006917C4" w:rsidRPr="006917C4" w:rsidRDefault="55B18AF0" w:rsidP="68F09FA5">
            <w:pPr>
              <w:pStyle w:val="NormalWeb"/>
              <w:jc w:val="center"/>
              <w:rPr>
                <w:color w:val="000000"/>
              </w:rPr>
            </w:pPr>
            <w:r w:rsidRPr="68F09FA5">
              <w:rPr>
                <w:color w:val="000000" w:themeColor="text1"/>
              </w:rPr>
              <w:t>0.84</w:t>
            </w:r>
          </w:p>
        </w:tc>
        <w:tc>
          <w:tcPr>
            <w:tcW w:w="1125" w:type="dxa"/>
            <w:vAlign w:val="center"/>
            <w:hideMark/>
          </w:tcPr>
          <w:p w14:paraId="0A4DA75E" w14:textId="77777777" w:rsidR="006917C4" w:rsidRPr="006917C4" w:rsidRDefault="55B18AF0" w:rsidP="68F09FA5">
            <w:pPr>
              <w:pStyle w:val="NormalWeb"/>
              <w:jc w:val="center"/>
              <w:rPr>
                <w:color w:val="000000"/>
              </w:rPr>
            </w:pPr>
            <w:r w:rsidRPr="68F09FA5">
              <w:rPr>
                <w:color w:val="000000" w:themeColor="text1"/>
              </w:rPr>
              <w:t>141</w:t>
            </w:r>
          </w:p>
        </w:tc>
      </w:tr>
      <w:tr w:rsidR="00664EDC" w:rsidRPr="006917C4" w14:paraId="5798A4C7" w14:textId="77777777" w:rsidTr="68F09FA5">
        <w:trPr>
          <w:trHeight w:val="300"/>
          <w:tblCellSpacing w:w="15" w:type="dxa"/>
        </w:trPr>
        <w:tc>
          <w:tcPr>
            <w:tcW w:w="1570" w:type="dxa"/>
            <w:vAlign w:val="center"/>
            <w:hideMark/>
          </w:tcPr>
          <w:p w14:paraId="70440374" w14:textId="77777777" w:rsidR="006917C4" w:rsidRPr="006917C4" w:rsidRDefault="55B18AF0" w:rsidP="68F09FA5">
            <w:pPr>
              <w:pStyle w:val="NormalWeb"/>
              <w:jc w:val="center"/>
              <w:rPr>
                <w:color w:val="000000"/>
              </w:rPr>
            </w:pPr>
            <w:r w:rsidRPr="68F09FA5">
              <w:rPr>
                <w:color w:val="000000" w:themeColor="text1"/>
              </w:rPr>
              <w:t>weighted avg</w:t>
            </w:r>
          </w:p>
        </w:tc>
        <w:tc>
          <w:tcPr>
            <w:tcW w:w="1140" w:type="dxa"/>
            <w:vAlign w:val="center"/>
            <w:hideMark/>
          </w:tcPr>
          <w:p w14:paraId="7C455F1D" w14:textId="77777777" w:rsidR="006917C4" w:rsidRPr="006917C4" w:rsidRDefault="55B18AF0" w:rsidP="68F09FA5">
            <w:pPr>
              <w:pStyle w:val="NormalWeb"/>
              <w:jc w:val="center"/>
              <w:rPr>
                <w:color w:val="000000"/>
              </w:rPr>
            </w:pPr>
            <w:r w:rsidRPr="68F09FA5">
              <w:rPr>
                <w:color w:val="000000" w:themeColor="text1"/>
              </w:rPr>
              <w:t>0.85</w:t>
            </w:r>
          </w:p>
        </w:tc>
        <w:tc>
          <w:tcPr>
            <w:tcW w:w="870" w:type="dxa"/>
            <w:vAlign w:val="center"/>
            <w:hideMark/>
          </w:tcPr>
          <w:p w14:paraId="0C5EE3FC" w14:textId="77777777" w:rsidR="006917C4" w:rsidRPr="006917C4" w:rsidRDefault="55B18AF0" w:rsidP="68F09FA5">
            <w:pPr>
              <w:pStyle w:val="NormalWeb"/>
              <w:jc w:val="center"/>
              <w:rPr>
                <w:color w:val="000000"/>
              </w:rPr>
            </w:pPr>
            <w:r w:rsidRPr="68F09FA5">
              <w:rPr>
                <w:color w:val="000000" w:themeColor="text1"/>
              </w:rPr>
              <w:t>0.84</w:t>
            </w:r>
          </w:p>
        </w:tc>
        <w:tc>
          <w:tcPr>
            <w:tcW w:w="1050" w:type="dxa"/>
            <w:vAlign w:val="center"/>
            <w:hideMark/>
          </w:tcPr>
          <w:p w14:paraId="2F5CE52F" w14:textId="77777777" w:rsidR="006917C4" w:rsidRPr="006917C4" w:rsidRDefault="55B18AF0" w:rsidP="68F09FA5">
            <w:pPr>
              <w:pStyle w:val="NormalWeb"/>
              <w:jc w:val="center"/>
              <w:rPr>
                <w:color w:val="000000"/>
              </w:rPr>
            </w:pPr>
            <w:r w:rsidRPr="68F09FA5">
              <w:rPr>
                <w:color w:val="000000" w:themeColor="text1"/>
              </w:rPr>
              <w:t>0.84</w:t>
            </w:r>
          </w:p>
        </w:tc>
        <w:tc>
          <w:tcPr>
            <w:tcW w:w="1125" w:type="dxa"/>
            <w:vAlign w:val="center"/>
            <w:hideMark/>
          </w:tcPr>
          <w:p w14:paraId="19D0FD1D" w14:textId="77777777" w:rsidR="006917C4" w:rsidRPr="006917C4" w:rsidRDefault="55B18AF0" w:rsidP="68F09FA5">
            <w:pPr>
              <w:pStyle w:val="NormalWeb"/>
              <w:jc w:val="center"/>
              <w:rPr>
                <w:color w:val="000000"/>
              </w:rPr>
            </w:pPr>
            <w:r w:rsidRPr="68F09FA5">
              <w:rPr>
                <w:color w:val="000000" w:themeColor="text1"/>
              </w:rPr>
              <w:t>141</w:t>
            </w:r>
          </w:p>
        </w:tc>
      </w:tr>
    </w:tbl>
    <w:p w14:paraId="6FA69F15" w14:textId="77777777" w:rsidR="00DB73F1" w:rsidRDefault="00DB73F1" w:rsidP="00DB73F1">
      <w:pPr>
        <w:tabs>
          <w:tab w:val="left" w:pos="720"/>
        </w:tabs>
        <w:autoSpaceDE w:val="0"/>
        <w:autoSpaceDN w:val="0"/>
        <w:adjustRightInd w:val="0"/>
        <w:jc w:val="both"/>
        <w:rPr>
          <w:rFonts w:eastAsiaTheme="minorEastAsia"/>
          <w:color w:val="000000"/>
          <w14:ligatures w14:val="standardContextual"/>
        </w:rPr>
      </w:pPr>
    </w:p>
    <w:p w14:paraId="6C277587" w14:textId="77777777" w:rsidR="009B2774" w:rsidRDefault="009B2774" w:rsidP="68F09FA5">
      <w:pPr>
        <w:tabs>
          <w:tab w:val="left" w:pos="720"/>
        </w:tabs>
        <w:jc w:val="both"/>
        <w:rPr>
          <w:rFonts w:eastAsiaTheme="minorEastAsia"/>
          <w:color w:val="000000" w:themeColor="text1"/>
        </w:rPr>
      </w:pPr>
      <w:r>
        <w:rPr>
          <w:rFonts w:eastAsiaTheme="minorEastAsia"/>
          <w:color w:val="000000" w:themeColor="text1"/>
        </w:rPr>
        <w:tab/>
      </w:r>
    </w:p>
    <w:p w14:paraId="33F4C91E" w14:textId="77777777" w:rsidR="009B2774" w:rsidRDefault="009B2774" w:rsidP="68F09FA5">
      <w:pPr>
        <w:tabs>
          <w:tab w:val="left" w:pos="720"/>
        </w:tabs>
        <w:jc w:val="both"/>
        <w:rPr>
          <w:rFonts w:eastAsiaTheme="minorEastAsia"/>
          <w:color w:val="000000" w:themeColor="text1"/>
        </w:rPr>
      </w:pPr>
    </w:p>
    <w:p w14:paraId="36101B7E" w14:textId="77777777" w:rsidR="009B2774" w:rsidRDefault="009B2774" w:rsidP="68F09FA5">
      <w:pPr>
        <w:tabs>
          <w:tab w:val="left" w:pos="720"/>
        </w:tabs>
        <w:jc w:val="both"/>
        <w:rPr>
          <w:rFonts w:eastAsiaTheme="minorEastAsia"/>
          <w:color w:val="000000" w:themeColor="text1"/>
        </w:rPr>
      </w:pPr>
    </w:p>
    <w:p w14:paraId="25F346DE" w14:textId="77777777" w:rsidR="009B2774" w:rsidRDefault="009B2774" w:rsidP="68F09FA5">
      <w:pPr>
        <w:tabs>
          <w:tab w:val="left" w:pos="720"/>
        </w:tabs>
        <w:jc w:val="both"/>
        <w:rPr>
          <w:rFonts w:eastAsiaTheme="minorEastAsia"/>
          <w:color w:val="000000" w:themeColor="text1"/>
        </w:rPr>
      </w:pPr>
    </w:p>
    <w:p w14:paraId="48C9E34B" w14:textId="77777777" w:rsidR="009B2774" w:rsidRDefault="009B2774" w:rsidP="68F09FA5">
      <w:pPr>
        <w:tabs>
          <w:tab w:val="left" w:pos="720"/>
        </w:tabs>
        <w:jc w:val="both"/>
        <w:rPr>
          <w:rFonts w:eastAsiaTheme="minorEastAsia"/>
          <w:color w:val="000000" w:themeColor="text1"/>
        </w:rPr>
      </w:pPr>
    </w:p>
    <w:p w14:paraId="1945D1C9" w14:textId="77777777" w:rsidR="009B2774" w:rsidRDefault="009B2774" w:rsidP="68F09FA5">
      <w:pPr>
        <w:tabs>
          <w:tab w:val="left" w:pos="720"/>
        </w:tabs>
        <w:jc w:val="both"/>
        <w:rPr>
          <w:rFonts w:eastAsiaTheme="minorEastAsia"/>
          <w:color w:val="000000" w:themeColor="text1"/>
        </w:rPr>
      </w:pPr>
    </w:p>
    <w:p w14:paraId="3D6113D2" w14:textId="77777777" w:rsidR="009B2774" w:rsidRDefault="009B2774" w:rsidP="68F09FA5">
      <w:pPr>
        <w:tabs>
          <w:tab w:val="left" w:pos="720"/>
        </w:tabs>
        <w:jc w:val="both"/>
        <w:rPr>
          <w:rFonts w:eastAsiaTheme="minorEastAsia"/>
          <w:color w:val="000000" w:themeColor="text1"/>
        </w:rPr>
      </w:pPr>
    </w:p>
    <w:p w14:paraId="1942C565" w14:textId="77777777" w:rsidR="009B2774" w:rsidRDefault="009B2774" w:rsidP="68F09FA5">
      <w:pPr>
        <w:tabs>
          <w:tab w:val="left" w:pos="720"/>
        </w:tabs>
        <w:jc w:val="both"/>
        <w:rPr>
          <w:rFonts w:eastAsiaTheme="minorEastAsia"/>
          <w:color w:val="000000" w:themeColor="text1"/>
        </w:rPr>
      </w:pPr>
    </w:p>
    <w:p w14:paraId="2A96A873" w14:textId="77777777" w:rsidR="009B2774" w:rsidRDefault="009B2774" w:rsidP="68F09FA5">
      <w:pPr>
        <w:tabs>
          <w:tab w:val="left" w:pos="720"/>
        </w:tabs>
        <w:jc w:val="both"/>
        <w:rPr>
          <w:rFonts w:eastAsiaTheme="minorEastAsia"/>
          <w:color w:val="000000" w:themeColor="text1"/>
        </w:rPr>
      </w:pPr>
    </w:p>
    <w:p w14:paraId="6C2F02D7" w14:textId="77777777" w:rsidR="009B2774" w:rsidRDefault="009B2774" w:rsidP="68F09FA5">
      <w:pPr>
        <w:tabs>
          <w:tab w:val="left" w:pos="720"/>
        </w:tabs>
        <w:jc w:val="both"/>
        <w:rPr>
          <w:rFonts w:eastAsiaTheme="minorEastAsia"/>
          <w:color w:val="000000" w:themeColor="text1"/>
        </w:rPr>
      </w:pPr>
    </w:p>
    <w:p w14:paraId="4FC645A9" w14:textId="77777777" w:rsidR="009B2774" w:rsidRDefault="009B2774" w:rsidP="68F09FA5">
      <w:pPr>
        <w:tabs>
          <w:tab w:val="left" w:pos="720"/>
        </w:tabs>
        <w:jc w:val="both"/>
        <w:rPr>
          <w:rFonts w:eastAsiaTheme="minorEastAsia"/>
          <w:color w:val="000000" w:themeColor="text1"/>
        </w:rPr>
      </w:pPr>
    </w:p>
    <w:p w14:paraId="600AEECC" w14:textId="77777777" w:rsidR="009B2774" w:rsidRDefault="009B2774" w:rsidP="68F09FA5">
      <w:pPr>
        <w:tabs>
          <w:tab w:val="left" w:pos="720"/>
        </w:tabs>
        <w:jc w:val="both"/>
        <w:rPr>
          <w:rFonts w:eastAsiaTheme="minorEastAsia"/>
          <w:color w:val="000000" w:themeColor="text1"/>
        </w:rPr>
      </w:pPr>
    </w:p>
    <w:p w14:paraId="79E464C5" w14:textId="77777777" w:rsidR="009B2774" w:rsidRDefault="009B2774" w:rsidP="68F09FA5">
      <w:pPr>
        <w:tabs>
          <w:tab w:val="left" w:pos="720"/>
        </w:tabs>
        <w:jc w:val="both"/>
        <w:rPr>
          <w:rFonts w:eastAsiaTheme="minorEastAsia"/>
          <w:color w:val="000000" w:themeColor="text1"/>
        </w:rPr>
      </w:pPr>
    </w:p>
    <w:p w14:paraId="56051628" w14:textId="77777777" w:rsidR="009B2774" w:rsidRDefault="009B2774" w:rsidP="68F09FA5">
      <w:pPr>
        <w:tabs>
          <w:tab w:val="left" w:pos="720"/>
        </w:tabs>
        <w:jc w:val="both"/>
        <w:rPr>
          <w:rFonts w:eastAsiaTheme="minorEastAsia"/>
          <w:color w:val="000000" w:themeColor="text1"/>
        </w:rPr>
      </w:pPr>
    </w:p>
    <w:p w14:paraId="6E50ECE9" w14:textId="77777777" w:rsidR="00C90216" w:rsidRDefault="009B2774" w:rsidP="0A41EDF4">
      <w:pPr>
        <w:tabs>
          <w:tab w:val="left" w:pos="720"/>
        </w:tabs>
        <w:jc w:val="both"/>
        <w:rPr>
          <w:ins w:id="51" w:author="Courtney Hughes" w:date="2025-08-12T10:05:00Z" w16du:dateUtc="2025-08-12T15:05:00Z"/>
          <w:rFonts w:eastAsiaTheme="minorEastAsia"/>
          <w:color w:val="000000" w:themeColor="text1"/>
        </w:rPr>
      </w:pPr>
      <w:r>
        <w:rPr>
          <w:rFonts w:eastAsiaTheme="minorEastAsia"/>
          <w:color w:val="000000" w:themeColor="text1"/>
        </w:rPr>
        <w:tab/>
      </w:r>
    </w:p>
    <w:p w14:paraId="751566A6" w14:textId="77777777" w:rsidR="00C90216" w:rsidRDefault="00C90216" w:rsidP="0A41EDF4">
      <w:pPr>
        <w:tabs>
          <w:tab w:val="left" w:pos="720"/>
        </w:tabs>
        <w:jc w:val="both"/>
        <w:rPr>
          <w:ins w:id="52" w:author="Courtney Hughes" w:date="2025-08-12T10:05:00Z" w16du:dateUtc="2025-08-12T15:05:00Z"/>
          <w:rFonts w:eastAsiaTheme="minorEastAsia"/>
          <w:color w:val="000000" w:themeColor="text1"/>
        </w:rPr>
      </w:pPr>
    </w:p>
    <w:p w14:paraId="4C0070C9" w14:textId="2AC22515" w:rsidR="00DB73F1" w:rsidRDefault="23CC25DE" w:rsidP="0A41EDF4">
      <w:pPr>
        <w:tabs>
          <w:tab w:val="left" w:pos="720"/>
        </w:tabs>
        <w:jc w:val="both"/>
        <w:rPr>
          <w:rFonts w:eastAsiaTheme="minorEastAsia"/>
          <w:color w:val="000000" w:themeColor="text1"/>
        </w:rPr>
      </w:pPr>
      <w:r w:rsidRPr="575F74B0">
        <w:rPr>
          <w:rFonts w:eastAsiaTheme="minorEastAsia"/>
          <w:color w:val="000000" w:themeColor="text1"/>
        </w:rPr>
        <w:t>Overall, our results conclusively demonstrate that integrating segmentation at the earliest stage of the classification pipeline significantly improves accuracy, reduces misclassification, and enhances generalization across diverse urban environments. This integrated approach effectively addresses key gaps identified in previous research, notably by classifying a broader range of building classes (seven classes) compared to typical two- or three-class classifications</w:t>
      </w:r>
      <w:r w:rsidRPr="0A41EDF4">
        <w:rPr>
          <w:rFonts w:eastAsiaTheme="minorEastAsia"/>
          <w:color w:val="000000" w:themeColor="text1"/>
        </w:rPr>
        <w:t>.</w:t>
      </w:r>
      <w:r w:rsidRPr="790A9C2E">
        <w:rPr>
          <w:rFonts w:eastAsiaTheme="minorEastAsia"/>
          <w:color w:val="000000" w:themeColor="text1"/>
        </w:rPr>
        <w:t xml:space="preserve"> This integrated approach results in improved accuracy, reduced misclassification rates, and greater generalization capabilities across diverse architectural styles and geographic settings, thereby</w:t>
      </w:r>
      <w:r w:rsidRPr="575F74B0">
        <w:rPr>
          <w:rFonts w:eastAsiaTheme="minorEastAsia"/>
          <w:color w:val="000000" w:themeColor="text1"/>
        </w:rPr>
        <w:t xml:space="preserve"> positioning this </w:t>
      </w:r>
      <w:r w:rsidRPr="790A9C2E">
        <w:rPr>
          <w:rFonts w:eastAsiaTheme="minorEastAsia"/>
          <w:color w:val="000000" w:themeColor="text1"/>
        </w:rPr>
        <w:t>research</w:t>
      </w:r>
      <w:r w:rsidRPr="575F74B0">
        <w:rPr>
          <w:rFonts w:eastAsiaTheme="minorEastAsia"/>
          <w:color w:val="000000" w:themeColor="text1"/>
        </w:rPr>
        <w:t xml:space="preserve"> strongly for practical deployment and publication.</w:t>
      </w:r>
    </w:p>
    <w:p w14:paraId="5E44CF73" w14:textId="5E1ABF95" w:rsidR="0045000A" w:rsidRPr="00594BA2" w:rsidRDefault="0045000A" w:rsidP="634C0A5F">
      <w:pPr>
        <w:pStyle w:val="NormalWeb"/>
        <w:ind w:firstLine="720"/>
        <w:jc w:val="both"/>
        <w:rPr>
          <w:color w:val="000000" w:themeColor="text1"/>
        </w:rPr>
      </w:pPr>
    </w:p>
    <w:p w14:paraId="10D74E77" w14:textId="6EC6F55F" w:rsidR="0045000A" w:rsidRDefault="00C34276">
      <w:pPr>
        <w:jc w:val="both"/>
        <w:rPr>
          <w:b/>
          <w:bCs/>
          <w:sz w:val="28"/>
          <w:szCs w:val="28"/>
        </w:rPr>
      </w:pPr>
      <w:r w:rsidRPr="00D45AD8">
        <w:rPr>
          <w:b/>
          <w:bCs/>
          <w:sz w:val="28"/>
          <w:szCs w:val="28"/>
        </w:rPr>
        <w:t>5</w:t>
      </w:r>
      <w:r w:rsidR="0045000A" w:rsidRPr="00D45AD8">
        <w:rPr>
          <w:b/>
          <w:bCs/>
          <w:sz w:val="28"/>
          <w:szCs w:val="28"/>
        </w:rPr>
        <w:t>. Discussion</w:t>
      </w:r>
    </w:p>
    <w:p w14:paraId="0F3F217C" w14:textId="77777777" w:rsidR="000F1627" w:rsidRPr="00D45AD8" w:rsidRDefault="000F1627" w:rsidP="00D45AD8">
      <w:pPr>
        <w:jc w:val="both"/>
        <w:rPr>
          <w:b/>
          <w:bCs/>
          <w:sz w:val="28"/>
          <w:szCs w:val="28"/>
        </w:rPr>
      </w:pPr>
    </w:p>
    <w:p w14:paraId="5644EA8A" w14:textId="7C34882E" w:rsidR="00C47FCF" w:rsidRPr="00594BA2" w:rsidRDefault="258DB819" w:rsidP="00D45AD8">
      <w:pPr>
        <w:pStyle w:val="NormalWeb"/>
        <w:spacing w:before="0" w:beforeAutospacing="0" w:after="0" w:afterAutospacing="0"/>
        <w:ind w:firstLine="720"/>
        <w:jc w:val="both"/>
      </w:pPr>
      <w:r w:rsidRPr="6FF02098">
        <w:rPr>
          <w:color w:val="000000" w:themeColor="text1"/>
        </w:rPr>
        <w:t>The present study demonstrates the efficacy of a deep learning approach using DenseNet-201 for classifying multiple building types from high-resolution satellite imagery. Achieving a notable test accuracy of approximately 84%, the results underscore the considerable potential of CNN-based methodologies to support critical geospatial applications, including urban planning, infrastructure evaluation, environmental monitoring, and disaster response. The robust performance in distinguishing among seven diverse building classes ranging from high-rise and hospital structures to single-unit residential and industrial buildings highlights the advanced capability of CNN architectures to extract relevant spatial and architectural features, even from complex overhead perspectives.</w:t>
      </w:r>
      <w:r w:rsidR="40115632" w:rsidRPr="6FF02098">
        <w:rPr>
          <w:color w:val="000000" w:themeColor="text1"/>
        </w:rPr>
        <w:t xml:space="preserve"> </w:t>
      </w:r>
      <w:r w:rsidR="40115632">
        <w:t xml:space="preserve">The early-stage integration of a segmentation module markedly enhanced the classification pipeline. By explicitly segmenting building footprints using ReFineNet (Lin et al., 2017) and subsequent morphological post-processing (Meyer, 1994), our pipeline </w:t>
      </w:r>
      <w:r w:rsidR="40115632">
        <w:lastRenderedPageBreak/>
        <w:t>effectively addressed the challenges posed by closely positioned or overlapping structures. This two-stage processing approach significantly reduced classification ambiguity, providing precise spatial localization and clearer differentiation between building classes. This strategic integration not only improved overall accuracy but also simplified subsequent analytical steps, demonstrating the superiority of combining segmentation and classification over traditional end-to-end approaches (Zhu et al., 2018).</w:t>
      </w:r>
    </w:p>
    <w:p w14:paraId="237FE95A" w14:textId="43D0CD1C" w:rsidR="00C47FCF" w:rsidRPr="00594BA2" w:rsidRDefault="00C47FCF" w:rsidP="6FF02098">
      <w:pPr>
        <w:pStyle w:val="NormalWeb"/>
        <w:spacing w:before="0" w:beforeAutospacing="0" w:after="0" w:afterAutospacing="0"/>
        <w:ind w:firstLine="720"/>
        <w:jc w:val="both"/>
        <w:rPr>
          <w:color w:val="000000" w:themeColor="text1"/>
        </w:rPr>
      </w:pPr>
    </w:p>
    <w:p w14:paraId="75A3AF9E" w14:textId="7ACE8DCF" w:rsidR="00C47FCF" w:rsidRPr="00594BA2" w:rsidRDefault="13274A54" w:rsidP="6FF02098">
      <w:pPr>
        <w:pStyle w:val="NormalWeb"/>
        <w:spacing w:before="0" w:beforeAutospacing="0" w:after="0" w:afterAutospacing="0"/>
        <w:ind w:firstLine="720"/>
        <w:jc w:val="both"/>
        <w:rPr>
          <w:color w:val="000000" w:themeColor="text1"/>
        </w:rPr>
      </w:pPr>
      <w:r w:rsidRPr="6FF02098">
        <w:rPr>
          <w:color w:val="000000" w:themeColor="text1"/>
        </w:rPr>
        <w:t>Our findings align closely with broader research trends emphasizing automated remote sensing interpretation through deep learning (Zhu et al., 2018; Hamaguchi et al., 2018). With the increasing availability of detailed satellite imagery, automated building classification models are positioned as invaluable tools for detecting spatial patterns, monitoring urban expansion, and characterizing the built environment across extensive geographical areas. A key insight from our research is the importance of balanced dataset preparation and augmentation strategies, which significantly contributed to the model's strong generalization capability and prevented bias toward overrepresented categories.</w:t>
      </w:r>
      <w:r w:rsidR="5A13C5F3" w:rsidRPr="6FF02098">
        <w:rPr>
          <w:color w:val="000000" w:themeColor="text1"/>
        </w:rPr>
        <w:t xml:space="preserve"> </w:t>
      </w:r>
      <w:r w:rsidRPr="6FF02098">
        <w:rPr>
          <w:color w:val="000000" w:themeColor="text1"/>
        </w:rPr>
        <w:t>An insightful aspect of our study was the observed variability in class-wise model performance. While classes such as "High-Rise" and "Single-unit Residential" showed excellent discriminative metrics (F1-scores above 0.90), others like "Commercial" and "Multi-unit Residential" encountered occasional misclassification. This variability underscores the inherent visual complexity and similarity across certain building categories. Architectural subtleties, contextual similarities, environmental features (e.g., vegetation, shadows), and roofing materials substantially impacted model predictions. Future work could address this challenge by integrating additional data modalities such as multispectral bands, LiDAR elevation data, or nighttime light intensity to enrich feature extraction and improve classification robustness.</w:t>
      </w:r>
    </w:p>
    <w:p w14:paraId="0403D8A5" w14:textId="6BA59E96" w:rsidR="00C47FCF" w:rsidRPr="00594BA2" w:rsidRDefault="00C47FCF" w:rsidP="6FF02098">
      <w:pPr>
        <w:pStyle w:val="NormalWeb"/>
        <w:spacing w:before="0" w:beforeAutospacing="0" w:after="0" w:afterAutospacing="0"/>
        <w:ind w:firstLine="720"/>
        <w:jc w:val="both"/>
        <w:rPr>
          <w:color w:val="000000" w:themeColor="text1"/>
        </w:rPr>
      </w:pPr>
    </w:p>
    <w:p w14:paraId="20BCDEB5" w14:textId="0055376A" w:rsidR="00C47FCF" w:rsidRPr="00594BA2" w:rsidRDefault="13274A54" w:rsidP="6FF02098">
      <w:pPr>
        <w:pStyle w:val="NormalWeb"/>
        <w:spacing w:before="0" w:beforeAutospacing="0" w:after="0" w:afterAutospacing="0"/>
        <w:ind w:firstLine="720"/>
        <w:jc w:val="both"/>
        <w:rPr>
          <w:color w:val="000000" w:themeColor="text1"/>
        </w:rPr>
      </w:pPr>
      <w:commentRangeStart w:id="53"/>
      <w:r w:rsidRPr="6FF02098">
        <w:rPr>
          <w:color w:val="000000" w:themeColor="text1"/>
        </w:rPr>
        <w:t>Despite</w:t>
      </w:r>
      <w:commentRangeEnd w:id="53"/>
      <w:r w:rsidR="004D142A">
        <w:rPr>
          <w:rStyle w:val="CommentReference"/>
        </w:rPr>
        <w:commentReference w:id="53"/>
      </w:r>
      <w:r w:rsidRPr="6FF02098">
        <w:rPr>
          <w:color w:val="000000" w:themeColor="text1"/>
        </w:rPr>
        <w:t xml:space="preserve"> demonstrating strong results, several limitations offer avenues for future improvements. The study utilized static imagery without temporal context, which might limit the model’s capacity to differentiate buildings based on dynamic or seasonal changes. Incorporating temporal data, such as images captured over different seasons or years, could significantly enhance model interpretability and classification accuracy. Additionally, external contextual data sources, such as zoning maps or building use databases, might provide complementary cues and further boost performance. Another consideration involves the underlying labeling process. Although annotations were meticulously validated, ambiguity in class definitions could introduce subjectivity. Enhancing annotation processes possibly through crowd-sourced validation or more granular class definitions could yield more accurate ground truths, facilitating improved model performance. Exploring finer-grained building categories might enhance model sensitivity, provided sufficient training examples remain available.</w:t>
      </w:r>
    </w:p>
    <w:p w14:paraId="1E986DF8" w14:textId="7BB08F02" w:rsidR="00C47FCF" w:rsidRPr="00594BA2" w:rsidRDefault="00C47FCF" w:rsidP="6FF02098">
      <w:pPr>
        <w:pStyle w:val="NormalWeb"/>
        <w:spacing w:before="0" w:beforeAutospacing="0" w:after="0" w:afterAutospacing="0"/>
        <w:ind w:firstLine="720"/>
        <w:jc w:val="both"/>
        <w:rPr>
          <w:color w:val="000000" w:themeColor="text1"/>
        </w:rPr>
      </w:pPr>
    </w:p>
    <w:p w14:paraId="453C8906" w14:textId="1EED9791" w:rsidR="00C47FCF" w:rsidRPr="00594BA2" w:rsidRDefault="13274A54" w:rsidP="6FF02098">
      <w:pPr>
        <w:pStyle w:val="NormalWeb"/>
        <w:spacing w:before="0" w:beforeAutospacing="0" w:after="0" w:afterAutospacing="0"/>
        <w:ind w:firstLine="720"/>
        <w:jc w:val="both"/>
        <w:rPr>
          <w:color w:val="000000"/>
        </w:rPr>
      </w:pPr>
      <w:r w:rsidRPr="6FF02098">
        <w:rPr>
          <w:color w:val="000000" w:themeColor="text1"/>
        </w:rPr>
        <w:t xml:space="preserve">The reliance on a single deep learning architecture offers another avenue for future improvements. While DenseNet-201 provided strong results, experimenting with other advanced architectures such as Vision Transformers or hybrid CNN-LiDAR approaches could uncover incremental gains in accuracy or speed. Techniques like transfer learning from domain-specific satellite datasets or self-supervised pretraining using massive amounts of unlabeled imagery may further bolster performance and reduce dependency on large, labeled datasets. Data availability and domain generalization remain key challenges. Our approach assumed that images from one geographic region are representative of other areas, but local differences in building materials, styles, and densities may limit model transferability. Testing the model’s robustness across </w:t>
      </w:r>
      <w:r w:rsidRPr="6FF02098">
        <w:rPr>
          <w:color w:val="000000" w:themeColor="text1"/>
        </w:rPr>
        <w:lastRenderedPageBreak/>
        <w:t>multiple countries, climates, or cultural contexts would be a natural next step. Similarly, implementing domain adaptation methods could help the model generalize better when confronted with imagery from regions not represented in the training data.</w:t>
      </w:r>
      <w:r w:rsidR="7B9C5680" w:rsidRPr="6FF02098">
        <w:rPr>
          <w:color w:val="000000" w:themeColor="text1"/>
        </w:rPr>
        <w:t xml:space="preserve"> </w:t>
      </w:r>
      <w:r w:rsidR="23E5C91E" w:rsidRPr="6FF02098">
        <w:rPr>
          <w:color w:val="000000" w:themeColor="text1"/>
        </w:rPr>
        <w:t>In terms of broader impacts, our findings suggest that automated building classification models can play a role in numerous societal and environmental applications. For instance, urban planners could use these tools to monitor growth patterns, identify illegal constructions, or inform transportation and utility network expansions. Emergency responders might leverage the model’s output to quickly assess building distributions in disaster-hit areas and prioritize rescue or recovery operations. Environmental researchers could track changes in the built environment as proxies for economic development or land-use changes over time.</w:t>
      </w:r>
    </w:p>
    <w:p w14:paraId="49F5DE63" w14:textId="62A31F51" w:rsidR="23E5C91E" w:rsidRDefault="23E5C91E" w:rsidP="68F09FA5">
      <w:pPr>
        <w:pStyle w:val="NormalWeb"/>
        <w:spacing w:before="240" w:beforeAutospacing="0" w:after="240" w:afterAutospacing="0"/>
        <w:jc w:val="both"/>
      </w:pPr>
      <w:r w:rsidRPr="68F09FA5">
        <w:rPr>
          <w:color w:val="000000" w:themeColor="text1"/>
        </w:rPr>
        <w:t>Several directions remain open for future research. Incorporating temporal data, as mentioned, could clarify whether certain building types exhibit distinctive seasonal patterns (e.g., the appearance of certain materials under varying light or vegetation conditions). Integrating other data sources</w:t>
      </w:r>
      <w:r w:rsidR="00264A96" w:rsidRPr="68F09FA5">
        <w:rPr>
          <w:color w:val="000000" w:themeColor="text1"/>
        </w:rPr>
        <w:t xml:space="preserve"> </w:t>
      </w:r>
      <w:r w:rsidRPr="68F09FA5">
        <w:rPr>
          <w:color w:val="000000" w:themeColor="text1"/>
        </w:rPr>
        <w:t>such as topographic maps, cadastral data, or building footprint polygons</w:t>
      </w:r>
      <w:r w:rsidR="00264A96" w:rsidRPr="68F09FA5">
        <w:rPr>
          <w:color w:val="000000" w:themeColor="text1"/>
        </w:rPr>
        <w:t xml:space="preserve"> </w:t>
      </w:r>
      <w:r w:rsidRPr="68F09FA5">
        <w:rPr>
          <w:color w:val="000000" w:themeColor="text1"/>
        </w:rPr>
        <w:t>could enrich model inputs. Expanding model interpretability methods would also be beneficial, helping stakeholders understand which features the model deems important and why certain misclassifications occur. Additionally, exploring novel loss functions or active learning strategies to select the most informative samples for annotation might further improve model performance and reduce the labor required for dataset curation.</w:t>
      </w:r>
      <w:r w:rsidR="6A2A778F" w:rsidRPr="68F09FA5">
        <w:rPr>
          <w:color w:val="000000" w:themeColor="text1"/>
        </w:rPr>
        <w:t xml:space="preserve"> </w:t>
      </w:r>
      <w:r w:rsidR="6A2A778F">
        <w:t>The expanded capability of our study demonstrates meaningful advancements in the scope and applicability of automated building classification models.</w:t>
      </w:r>
    </w:p>
    <w:p w14:paraId="31E05CF3" w14:textId="0901AE83" w:rsidR="0045000A" w:rsidRDefault="00C34276">
      <w:pPr>
        <w:jc w:val="both"/>
        <w:rPr>
          <w:b/>
          <w:bCs/>
          <w:sz w:val="28"/>
          <w:szCs w:val="28"/>
        </w:rPr>
      </w:pPr>
      <w:r w:rsidRPr="6FF02098">
        <w:rPr>
          <w:b/>
          <w:bCs/>
          <w:sz w:val="28"/>
          <w:szCs w:val="28"/>
        </w:rPr>
        <w:t>6</w:t>
      </w:r>
      <w:r w:rsidR="0045000A" w:rsidRPr="6FF02098">
        <w:rPr>
          <w:b/>
          <w:bCs/>
          <w:sz w:val="28"/>
          <w:szCs w:val="28"/>
        </w:rPr>
        <w:t>. Conclusion</w:t>
      </w:r>
      <w:r w:rsidR="00223AC8" w:rsidRPr="6FF02098">
        <w:rPr>
          <w:b/>
          <w:bCs/>
          <w:sz w:val="28"/>
          <w:szCs w:val="28"/>
        </w:rPr>
        <w:t xml:space="preserve"> and Future Work</w:t>
      </w:r>
    </w:p>
    <w:p w14:paraId="273DFA0A" w14:textId="0D83B833" w:rsidR="00197244" w:rsidRPr="00197244" w:rsidRDefault="2660836A" w:rsidP="6FF02098">
      <w:pPr>
        <w:spacing w:before="240" w:after="240"/>
        <w:jc w:val="both"/>
        <w:rPr>
          <w:color w:val="000000" w:themeColor="text1"/>
        </w:rPr>
      </w:pPr>
      <w:r w:rsidRPr="6FF02098">
        <w:t>In conclusion, this research effectively demonstrates that carefully curated high-resolution satellite imagery, combined with DenseNet-201, can accurately classify multiple building types. The integration of early-stage segmentation significantly enhanced the classifier’s performance, especially in challenging urban contexts involving overlapping or closely situated structures.</w:t>
      </w:r>
      <w:r w:rsidR="00197244" w:rsidRPr="6FF02098">
        <w:rPr>
          <w:color w:val="000000" w:themeColor="text1"/>
        </w:rPr>
        <w:t xml:space="preserve"> By capitalizing on DenseNet-201’s densely connected structure, the model demonstrated considerable accuracy in extracting and distinguishing visual cues such as roof geometry, building height, and surrounding contexts even when structures shared some architectural features.</w:t>
      </w:r>
      <w:r w:rsidR="37F2124B" w:rsidRPr="6FF02098">
        <w:rPr>
          <w:color w:val="000000" w:themeColor="text1"/>
        </w:rPr>
        <w:t xml:space="preserve"> </w:t>
      </w:r>
      <w:r w:rsidR="00197244" w:rsidRPr="6FF02098">
        <w:rPr>
          <w:color w:val="000000" w:themeColor="text1"/>
        </w:rPr>
        <w:t>The promising performance of this approach emphasizes the utility of automated building classification for a variety of large-scale geospatial tasks, including urban development monitoring, resource allocation, and crisis response planning</w:t>
      </w:r>
      <w:r w:rsidR="26E176BB" w:rsidRPr="6FF02098">
        <w:rPr>
          <w:color w:val="000000" w:themeColor="text1"/>
        </w:rPr>
        <w:t>.</w:t>
      </w:r>
    </w:p>
    <w:p w14:paraId="559A53B9" w14:textId="7DB37690" w:rsidR="00197244" w:rsidRPr="00197244" w:rsidRDefault="00197244" w:rsidP="6FF02098">
      <w:pPr>
        <w:spacing w:before="240" w:after="240"/>
        <w:jc w:val="both"/>
        <w:rPr>
          <w:color w:val="000000"/>
        </w:rPr>
      </w:pPr>
      <w:r w:rsidRPr="6FF02098">
        <w:rPr>
          <w:color w:val="000000" w:themeColor="text1"/>
        </w:rPr>
        <w:t>Despite these positive outcomes, overlapping characteristics between some building types indicate potential areas for advancement. Future efforts could integrate supplementary data sources (such as LiDAR, multispectral images, or building footprint databases) and adopt more sophisticated labeling strategies to mitigate ambiguity in boundary cases. In addition, investigating the temporal dimension of satellite imagery, refining data augmentation methods, and exploring interpretability techniques would further bolster the model’s robustness and transparency.</w:t>
      </w:r>
      <w:r w:rsidR="5631FDE2" w:rsidRPr="6FF02098">
        <w:rPr>
          <w:color w:val="000000" w:themeColor="text1"/>
        </w:rPr>
        <w:t xml:space="preserve"> </w:t>
      </w:r>
      <w:r w:rsidRPr="6FF02098">
        <w:rPr>
          <w:color w:val="000000" w:themeColor="text1"/>
        </w:rPr>
        <w:t xml:space="preserve">Altogether, this study provides a solid base from which researchers can pursue deeper insights into how and why certain buildings are misclassified, as well as explore the broader applicability of machine learning in remote sensing. By building on the insights presented here expanding data diversity, refining annotations, and adopting emerging deep learning innovations the field can move toward more </w:t>
      </w:r>
      <w:r w:rsidRPr="6FF02098">
        <w:rPr>
          <w:color w:val="000000" w:themeColor="text1"/>
        </w:rPr>
        <w:lastRenderedPageBreak/>
        <w:t>accurate, context-aware, and operationally valuable tools for assessing built environments worldwide.</w:t>
      </w:r>
    </w:p>
    <w:p w14:paraId="29663310" w14:textId="614BCD97" w:rsidR="6FF02098" w:rsidRDefault="6FF02098" w:rsidP="68F09FA5">
      <w:pPr>
        <w:jc w:val="both"/>
        <w:rPr>
          <w:lang w:val="en-IN"/>
        </w:rPr>
      </w:pPr>
    </w:p>
    <w:p w14:paraId="6C64F84C" w14:textId="77777777" w:rsidR="00830140" w:rsidRPr="00D45AD8" w:rsidRDefault="00830140" w:rsidP="00D45AD8">
      <w:pPr>
        <w:jc w:val="both"/>
        <w:rPr>
          <w:b/>
          <w:bCs/>
          <w:sz w:val="28"/>
          <w:szCs w:val="28"/>
        </w:rPr>
      </w:pPr>
      <w:r w:rsidRPr="00D45AD8">
        <w:rPr>
          <w:b/>
          <w:bCs/>
          <w:sz w:val="28"/>
          <w:szCs w:val="28"/>
        </w:rPr>
        <w:t>References</w:t>
      </w:r>
    </w:p>
    <w:p w14:paraId="7FF4594D" w14:textId="47C9225F" w:rsidR="005E365F" w:rsidRDefault="005E365F" w:rsidP="005E365F">
      <w:pPr>
        <w:jc w:val="both"/>
      </w:pPr>
    </w:p>
    <w:p w14:paraId="086EF212" w14:textId="77777777" w:rsidR="00794B9B" w:rsidRPr="00794B9B" w:rsidRDefault="00E6616F" w:rsidP="68F09FA5">
      <w:pPr>
        <w:pStyle w:val="Bibliography"/>
        <w:rPr>
          <w:rFonts w:eastAsiaTheme="minorEastAsia"/>
        </w:rPr>
      </w:pPr>
      <w:r>
        <w:fldChar w:fldCharType="begin"/>
      </w:r>
      <w:r>
        <w:instrText xml:space="preserve"> ADDIN ZOTERO_BIBL {"uncited":[],"omitted":[],"custom":[]} CSL_BIBLIOGRAPHY </w:instrText>
      </w:r>
      <w:r>
        <w:fldChar w:fldCharType="separate"/>
      </w:r>
      <w:r w:rsidR="00794B9B" w:rsidRPr="68F09FA5">
        <w:rPr>
          <w:rFonts w:eastAsiaTheme="minorEastAsia"/>
        </w:rPr>
        <w:t xml:space="preserve">Abburu, S., &amp; Babu Golla, S. (2015). Satellite Image Classification Methods and Techniques: A Review. </w:t>
      </w:r>
      <w:r w:rsidR="00794B9B" w:rsidRPr="68F09FA5">
        <w:rPr>
          <w:rFonts w:eastAsiaTheme="minorEastAsia"/>
          <w:i/>
          <w:iCs/>
        </w:rPr>
        <w:t>International Journal of Computer Applications</w:t>
      </w:r>
      <w:r w:rsidR="00794B9B" w:rsidRPr="68F09FA5">
        <w:rPr>
          <w:rFonts w:eastAsiaTheme="minorEastAsia"/>
        </w:rPr>
        <w:t xml:space="preserve">, </w:t>
      </w:r>
      <w:r w:rsidR="00794B9B" w:rsidRPr="68F09FA5">
        <w:rPr>
          <w:rFonts w:eastAsiaTheme="minorEastAsia"/>
          <w:i/>
          <w:iCs/>
        </w:rPr>
        <w:t>119</w:t>
      </w:r>
      <w:r w:rsidR="00794B9B" w:rsidRPr="68F09FA5">
        <w:rPr>
          <w:rFonts w:eastAsiaTheme="minorEastAsia"/>
        </w:rPr>
        <w:t>(8), 20–25. https://doi.org/10.5120/21088-3779</w:t>
      </w:r>
    </w:p>
    <w:p w14:paraId="234956E9" w14:textId="77777777" w:rsidR="00794B9B" w:rsidRPr="00794B9B" w:rsidRDefault="00794B9B" w:rsidP="68F09FA5">
      <w:pPr>
        <w:pStyle w:val="Bibliography"/>
        <w:rPr>
          <w:rFonts w:eastAsiaTheme="minorEastAsia"/>
        </w:rPr>
      </w:pPr>
      <w:r w:rsidRPr="68F09FA5">
        <w:rPr>
          <w:rFonts w:eastAsiaTheme="minorEastAsia"/>
        </w:rPr>
        <w:t xml:space="preserve">Adha, A., Pamuncak, A., Qiao, W., &amp; Laory, I. (2022). Automated building classification framework using convolutional neural network. </w:t>
      </w:r>
      <w:r w:rsidRPr="68F09FA5">
        <w:rPr>
          <w:rFonts w:eastAsiaTheme="minorEastAsia"/>
          <w:i/>
          <w:iCs/>
        </w:rPr>
        <w:t>Cogent Engineering</w:t>
      </w:r>
      <w:r w:rsidRPr="68F09FA5">
        <w:rPr>
          <w:rFonts w:eastAsiaTheme="minorEastAsia"/>
        </w:rPr>
        <w:t xml:space="preserve">, </w:t>
      </w:r>
      <w:r w:rsidRPr="68F09FA5">
        <w:rPr>
          <w:rFonts w:eastAsiaTheme="minorEastAsia"/>
          <w:i/>
          <w:iCs/>
        </w:rPr>
        <w:t>9</w:t>
      </w:r>
      <w:r w:rsidRPr="68F09FA5">
        <w:rPr>
          <w:rFonts w:eastAsiaTheme="minorEastAsia"/>
        </w:rPr>
        <w:t>(1), 2065900. https://doi.org/10.1080/23311916.2022.2065900</w:t>
      </w:r>
    </w:p>
    <w:p w14:paraId="4F97EF3A" w14:textId="77777777" w:rsidR="00794B9B" w:rsidRPr="00794B9B" w:rsidRDefault="00794B9B" w:rsidP="68F09FA5">
      <w:pPr>
        <w:pStyle w:val="Bibliography"/>
        <w:rPr>
          <w:rFonts w:eastAsiaTheme="minorEastAsia"/>
        </w:rPr>
      </w:pPr>
      <w:r w:rsidRPr="68F09FA5">
        <w:rPr>
          <w:rFonts w:eastAsiaTheme="minorEastAsia"/>
        </w:rPr>
        <w:t xml:space="preserve">Alsabhan, W., Alotaiby, T., &amp; Dudin, B. (2022). Detecting Buildings and Nonbuildings from Satellite Images Using U-Net. </w:t>
      </w:r>
      <w:r w:rsidRPr="68F09FA5">
        <w:rPr>
          <w:rFonts w:eastAsiaTheme="minorEastAsia"/>
          <w:i/>
          <w:iCs/>
        </w:rPr>
        <w:t>Computational Intelligence and Neuroscience</w:t>
      </w:r>
      <w:r w:rsidRPr="68F09FA5">
        <w:rPr>
          <w:rFonts w:eastAsiaTheme="minorEastAsia"/>
        </w:rPr>
        <w:t xml:space="preserve">, </w:t>
      </w:r>
      <w:r w:rsidRPr="68F09FA5">
        <w:rPr>
          <w:rFonts w:eastAsiaTheme="minorEastAsia"/>
          <w:i/>
          <w:iCs/>
        </w:rPr>
        <w:t>2022</w:t>
      </w:r>
      <w:r w:rsidRPr="68F09FA5">
        <w:rPr>
          <w:rFonts w:eastAsiaTheme="minorEastAsia"/>
        </w:rPr>
        <w:t>, 1–13. https://doi.org/10.1155/2022/4831223</w:t>
      </w:r>
    </w:p>
    <w:p w14:paraId="12C161F5" w14:textId="77777777" w:rsidR="00794B9B" w:rsidRPr="00794B9B" w:rsidRDefault="00794B9B" w:rsidP="68F09FA5">
      <w:pPr>
        <w:pStyle w:val="Bibliography"/>
        <w:rPr>
          <w:rFonts w:eastAsiaTheme="minorEastAsia"/>
        </w:rPr>
      </w:pPr>
      <w:r w:rsidRPr="68F09FA5">
        <w:rPr>
          <w:rFonts w:eastAsiaTheme="minorEastAsia"/>
        </w:rPr>
        <w:t xml:space="preserve">Arruda, H. F. de, Reia, S. M., Ruan, S., Atwal, K. S., Kavak, H., Anderson, T., &amp; Pfoser, D. (2024). An OpenStreetMap derived building classification dataset for the United States. </w:t>
      </w:r>
      <w:r w:rsidRPr="68F09FA5">
        <w:rPr>
          <w:rFonts w:eastAsiaTheme="minorEastAsia"/>
          <w:i/>
          <w:iCs/>
        </w:rPr>
        <w:t>Scientific Data</w:t>
      </w:r>
      <w:r w:rsidRPr="68F09FA5">
        <w:rPr>
          <w:rFonts w:eastAsiaTheme="minorEastAsia"/>
        </w:rPr>
        <w:t xml:space="preserve">, </w:t>
      </w:r>
      <w:r w:rsidRPr="68F09FA5">
        <w:rPr>
          <w:rFonts w:eastAsiaTheme="minorEastAsia"/>
          <w:i/>
          <w:iCs/>
        </w:rPr>
        <w:t>11</w:t>
      </w:r>
      <w:r w:rsidRPr="68F09FA5">
        <w:rPr>
          <w:rFonts w:eastAsiaTheme="minorEastAsia"/>
        </w:rPr>
        <w:t>, 1210. https://doi.org/10.1038/s41597-024-04046-w</w:t>
      </w:r>
    </w:p>
    <w:p w14:paraId="1FD7BE56" w14:textId="77777777" w:rsidR="00794B9B" w:rsidRPr="00794B9B" w:rsidRDefault="00794B9B" w:rsidP="68F09FA5">
      <w:pPr>
        <w:pStyle w:val="Bibliography"/>
        <w:rPr>
          <w:rFonts w:eastAsiaTheme="minorEastAsia"/>
        </w:rPr>
      </w:pPr>
      <w:r w:rsidRPr="68F09FA5">
        <w:rPr>
          <w:rFonts w:eastAsiaTheme="minorEastAsia"/>
        </w:rPr>
        <w:t xml:space="preserve">Atwal, K. S., Anderson, T., Pfoser, D., &amp; Züfle, A. (2022). Predicting building types using OpenStreetMap. </w:t>
      </w:r>
      <w:r w:rsidRPr="68F09FA5">
        <w:rPr>
          <w:rFonts w:eastAsiaTheme="minorEastAsia"/>
          <w:i/>
          <w:iCs/>
        </w:rPr>
        <w:t>Scientific Reports</w:t>
      </w:r>
      <w:r w:rsidRPr="68F09FA5">
        <w:rPr>
          <w:rFonts w:eastAsiaTheme="minorEastAsia"/>
        </w:rPr>
        <w:t xml:space="preserve">, </w:t>
      </w:r>
      <w:r w:rsidRPr="68F09FA5">
        <w:rPr>
          <w:rFonts w:eastAsiaTheme="minorEastAsia"/>
          <w:i/>
          <w:iCs/>
        </w:rPr>
        <w:t>12</w:t>
      </w:r>
      <w:r w:rsidRPr="68F09FA5">
        <w:rPr>
          <w:rFonts w:eastAsiaTheme="minorEastAsia"/>
        </w:rPr>
        <w:t>, 19976. https://doi.org/10.1038/s41598-022-24263-w</w:t>
      </w:r>
    </w:p>
    <w:p w14:paraId="32ADA3EA" w14:textId="77777777" w:rsidR="00794B9B" w:rsidRPr="00794B9B" w:rsidRDefault="00794B9B" w:rsidP="68F09FA5">
      <w:pPr>
        <w:pStyle w:val="Bibliography"/>
        <w:rPr>
          <w:rFonts w:eastAsiaTheme="minorEastAsia"/>
        </w:rPr>
      </w:pPr>
      <w:r w:rsidRPr="68F09FA5">
        <w:rPr>
          <w:rFonts w:eastAsiaTheme="minorEastAsia"/>
        </w:rPr>
        <w:t xml:space="preserve">Chang, S., &amp; Zheng, B. (2024). A lightweight convolutional neural network for automated crack inspection. </w:t>
      </w:r>
      <w:r w:rsidRPr="68F09FA5">
        <w:rPr>
          <w:rFonts w:eastAsiaTheme="minorEastAsia"/>
          <w:i/>
          <w:iCs/>
        </w:rPr>
        <w:t>Construction and Building Materials</w:t>
      </w:r>
      <w:r w:rsidRPr="68F09FA5">
        <w:rPr>
          <w:rFonts w:eastAsiaTheme="minorEastAsia"/>
        </w:rPr>
        <w:t xml:space="preserve">, </w:t>
      </w:r>
      <w:r w:rsidRPr="68F09FA5">
        <w:rPr>
          <w:rFonts w:eastAsiaTheme="minorEastAsia"/>
          <w:i/>
          <w:iCs/>
        </w:rPr>
        <w:t>416</w:t>
      </w:r>
      <w:r w:rsidRPr="68F09FA5">
        <w:rPr>
          <w:rFonts w:eastAsiaTheme="minorEastAsia"/>
        </w:rPr>
        <w:t>, 135151. https://doi.org/10.1016/j.conbuildmat.2024.135151</w:t>
      </w:r>
    </w:p>
    <w:p w14:paraId="4A76041A" w14:textId="77777777" w:rsidR="00794B9B" w:rsidRPr="00794B9B" w:rsidRDefault="00794B9B" w:rsidP="68F09FA5">
      <w:pPr>
        <w:pStyle w:val="Bibliography"/>
        <w:rPr>
          <w:rFonts w:eastAsiaTheme="minorEastAsia"/>
        </w:rPr>
      </w:pPr>
      <w:r w:rsidRPr="68F09FA5">
        <w:rPr>
          <w:rFonts w:eastAsiaTheme="minorEastAsia"/>
        </w:rPr>
        <w:lastRenderedPageBreak/>
        <w:t xml:space="preserve">Chen, P., Huang, H., Ye, F., Liu, J., Li, W., Wang, J., Wang, Z., Liu, C., &amp; Zhang, N. (2024). A benchmark GaoFen-7 dataset for building extraction from satellite images. </w:t>
      </w:r>
      <w:r w:rsidRPr="68F09FA5">
        <w:rPr>
          <w:rFonts w:eastAsiaTheme="minorEastAsia"/>
          <w:i/>
          <w:iCs/>
        </w:rPr>
        <w:t>Scientific Data</w:t>
      </w:r>
      <w:r w:rsidRPr="68F09FA5">
        <w:rPr>
          <w:rFonts w:eastAsiaTheme="minorEastAsia"/>
        </w:rPr>
        <w:t xml:space="preserve">, </w:t>
      </w:r>
      <w:r w:rsidRPr="68F09FA5">
        <w:rPr>
          <w:rFonts w:eastAsiaTheme="minorEastAsia"/>
          <w:i/>
          <w:iCs/>
        </w:rPr>
        <w:t>11</w:t>
      </w:r>
      <w:r w:rsidRPr="68F09FA5">
        <w:rPr>
          <w:rFonts w:eastAsiaTheme="minorEastAsia"/>
        </w:rPr>
        <w:t>, 187. https://doi.org/10.1038/s41597-024-03009-5</w:t>
      </w:r>
    </w:p>
    <w:p w14:paraId="2C8826D9" w14:textId="77777777" w:rsidR="00794B9B" w:rsidRPr="00794B9B" w:rsidRDefault="00794B9B" w:rsidP="68F09FA5">
      <w:pPr>
        <w:pStyle w:val="Bibliography"/>
        <w:rPr>
          <w:rFonts w:eastAsiaTheme="minorEastAsia"/>
        </w:rPr>
      </w:pPr>
      <w:r w:rsidRPr="68F09FA5">
        <w:rPr>
          <w:rFonts w:eastAsiaTheme="minorEastAsia"/>
        </w:rPr>
        <w:t xml:space="preserve">Dabove, P., Daud, M., &amp; Olivotto, L. (2024). Revolutionizing urban mapping: Deep learning and data fusion strategies for accurate building footprint segmentation. </w:t>
      </w:r>
      <w:r w:rsidRPr="68F09FA5">
        <w:rPr>
          <w:rFonts w:eastAsiaTheme="minorEastAsia"/>
          <w:i/>
          <w:iCs/>
        </w:rPr>
        <w:t>Scientific Reports</w:t>
      </w:r>
      <w:r w:rsidRPr="68F09FA5">
        <w:rPr>
          <w:rFonts w:eastAsiaTheme="minorEastAsia"/>
        </w:rPr>
        <w:t xml:space="preserve">, </w:t>
      </w:r>
      <w:r w:rsidRPr="68F09FA5">
        <w:rPr>
          <w:rFonts w:eastAsiaTheme="minorEastAsia"/>
          <w:i/>
          <w:iCs/>
        </w:rPr>
        <w:t>14</w:t>
      </w:r>
      <w:r w:rsidRPr="68F09FA5">
        <w:rPr>
          <w:rFonts w:eastAsiaTheme="minorEastAsia"/>
        </w:rPr>
        <w:t>(1), 13510. https://doi.org/10.1038/s41598-024-64231-0</w:t>
      </w:r>
    </w:p>
    <w:p w14:paraId="7E471EA8" w14:textId="77777777" w:rsidR="00794B9B" w:rsidRPr="00794B9B" w:rsidRDefault="00794B9B" w:rsidP="68F09FA5">
      <w:pPr>
        <w:pStyle w:val="Bibliography"/>
        <w:rPr>
          <w:rFonts w:eastAsiaTheme="minorEastAsia"/>
        </w:rPr>
      </w:pPr>
      <w:r w:rsidRPr="68F09FA5">
        <w:rPr>
          <w:rFonts w:eastAsiaTheme="minorEastAsia"/>
        </w:rPr>
        <w:t xml:space="preserve">Dimassi, M., Samhat, A. E., Zaraket, M., Haidar, J., Shukor, M., &amp; Ghandour, A. J. (2021). </w:t>
      </w:r>
      <w:r w:rsidRPr="68F09FA5">
        <w:rPr>
          <w:rFonts w:eastAsiaTheme="minorEastAsia"/>
          <w:i/>
          <w:iCs/>
        </w:rPr>
        <w:t>Buildings Classification using Very High Resolution Satellite Imagery</w:t>
      </w:r>
      <w:r w:rsidRPr="68F09FA5">
        <w:rPr>
          <w:rFonts w:eastAsiaTheme="minorEastAsia"/>
        </w:rPr>
        <w:t xml:space="preserve"> (No. arXiv:2111.14650). arXiv. http://arxiv.org/abs/2111.14650</w:t>
      </w:r>
    </w:p>
    <w:p w14:paraId="09700C58" w14:textId="77777777" w:rsidR="00794B9B" w:rsidRPr="00794B9B" w:rsidRDefault="00794B9B" w:rsidP="68F09FA5">
      <w:pPr>
        <w:pStyle w:val="Bibliography"/>
        <w:rPr>
          <w:rFonts w:eastAsiaTheme="minorEastAsia"/>
        </w:rPr>
      </w:pPr>
      <w:r w:rsidRPr="68F09FA5">
        <w:rPr>
          <w:rFonts w:eastAsiaTheme="minorEastAsia"/>
        </w:rPr>
        <w:t xml:space="preserve">Dosovitskiy, A., Beyer, L., Kolesnikov, A., Weissenborn, D., Zhai, X., Unterthiner, T., Dehghani, M., Minderer, M., Heigold, G., Gelly, S., Uszkoreit, J., &amp; Houlsby, N. (2021). </w:t>
      </w:r>
      <w:r w:rsidRPr="68F09FA5">
        <w:rPr>
          <w:rFonts w:eastAsiaTheme="minorEastAsia"/>
          <w:i/>
          <w:iCs/>
        </w:rPr>
        <w:t>An Image is Worth 16x16 Words: Transformers for Image Recognition at Scale</w:t>
      </w:r>
      <w:r w:rsidRPr="68F09FA5">
        <w:rPr>
          <w:rFonts w:eastAsiaTheme="minorEastAsia"/>
        </w:rPr>
        <w:t xml:space="preserve"> (No. arXiv:2010.11929). arXiv. https://doi.org/10.48550/arXiv.2010.11929</w:t>
      </w:r>
    </w:p>
    <w:p w14:paraId="2A964271" w14:textId="77777777" w:rsidR="00794B9B" w:rsidRPr="00794B9B" w:rsidRDefault="00794B9B" w:rsidP="68F09FA5">
      <w:pPr>
        <w:pStyle w:val="Bibliography"/>
        <w:rPr>
          <w:rFonts w:eastAsiaTheme="minorEastAsia"/>
        </w:rPr>
      </w:pPr>
      <w:r w:rsidRPr="68F09FA5">
        <w:rPr>
          <w:rFonts w:eastAsiaTheme="minorEastAsia"/>
        </w:rPr>
        <w:t xml:space="preserve">Ekiz, S., &amp; Acar, U. (2025). Improving building extraction from high-resolution aerial images: Error correction and performance enhancement using deep learning on the Inria dataset. </w:t>
      </w:r>
      <w:r w:rsidRPr="68F09FA5">
        <w:rPr>
          <w:rFonts w:eastAsiaTheme="minorEastAsia"/>
          <w:i/>
          <w:iCs/>
        </w:rPr>
        <w:t>Science Progress</w:t>
      </w:r>
      <w:r w:rsidRPr="68F09FA5">
        <w:rPr>
          <w:rFonts w:eastAsiaTheme="minorEastAsia"/>
        </w:rPr>
        <w:t xml:space="preserve">, </w:t>
      </w:r>
      <w:r w:rsidRPr="68F09FA5">
        <w:rPr>
          <w:rFonts w:eastAsiaTheme="minorEastAsia"/>
          <w:i/>
          <w:iCs/>
        </w:rPr>
        <w:t>108</w:t>
      </w:r>
      <w:r w:rsidRPr="68F09FA5">
        <w:rPr>
          <w:rFonts w:eastAsiaTheme="minorEastAsia"/>
        </w:rPr>
        <w:t>(1), 00368504251318202. https://doi.org/10.1177/00368504251318202</w:t>
      </w:r>
    </w:p>
    <w:p w14:paraId="617FC4E9" w14:textId="77777777" w:rsidR="00794B9B" w:rsidRPr="00794B9B" w:rsidRDefault="00794B9B" w:rsidP="68F09FA5">
      <w:pPr>
        <w:pStyle w:val="Bibliography"/>
        <w:rPr>
          <w:rFonts w:eastAsiaTheme="minorEastAsia"/>
        </w:rPr>
      </w:pPr>
      <w:r w:rsidRPr="68F09FA5">
        <w:rPr>
          <w:rFonts w:eastAsiaTheme="minorEastAsia"/>
        </w:rPr>
        <w:t xml:space="preserve">Erdem, F., &amp; Avdan, U. (2020). Comparison of Different U-Net Models for Building Extraction from High-Resolution Aerial Imagery. </w:t>
      </w:r>
      <w:r w:rsidRPr="68F09FA5">
        <w:rPr>
          <w:rFonts w:eastAsiaTheme="minorEastAsia"/>
          <w:i/>
          <w:iCs/>
        </w:rPr>
        <w:t>International Journal of Environment and Geoinformatics</w:t>
      </w:r>
      <w:r w:rsidRPr="68F09FA5">
        <w:rPr>
          <w:rFonts w:eastAsiaTheme="minorEastAsia"/>
        </w:rPr>
        <w:t xml:space="preserve">, </w:t>
      </w:r>
      <w:r w:rsidRPr="68F09FA5">
        <w:rPr>
          <w:rFonts w:eastAsiaTheme="minorEastAsia"/>
          <w:i/>
          <w:iCs/>
        </w:rPr>
        <w:t>7</w:t>
      </w:r>
      <w:r w:rsidRPr="68F09FA5">
        <w:rPr>
          <w:rFonts w:eastAsiaTheme="minorEastAsia"/>
        </w:rPr>
        <w:t>(3), 221–227. https://doi.org/10.30897/ijegeo.684951</w:t>
      </w:r>
    </w:p>
    <w:p w14:paraId="7DB21301" w14:textId="77777777" w:rsidR="00794B9B" w:rsidRPr="00794B9B" w:rsidRDefault="00794B9B" w:rsidP="68F09FA5">
      <w:pPr>
        <w:pStyle w:val="Bibliography"/>
        <w:rPr>
          <w:rFonts w:eastAsiaTheme="minorEastAsia"/>
        </w:rPr>
      </w:pPr>
      <w:r w:rsidRPr="68F09FA5">
        <w:rPr>
          <w:rFonts w:eastAsiaTheme="minorEastAsia"/>
        </w:rPr>
        <w:t xml:space="preserve">Fang, Y., Yang, S., Wang, X., Li, Y., Fang, C., Shan, Y., Feng, B., &amp; Liu, W. (2021). </w:t>
      </w:r>
      <w:r w:rsidRPr="68F09FA5">
        <w:rPr>
          <w:rFonts w:eastAsiaTheme="minorEastAsia"/>
          <w:i/>
          <w:iCs/>
        </w:rPr>
        <w:t>Instances as Queries</w:t>
      </w:r>
      <w:r w:rsidRPr="68F09FA5">
        <w:rPr>
          <w:rFonts w:eastAsiaTheme="minorEastAsia"/>
        </w:rPr>
        <w:t xml:space="preserve"> (No. arXiv:2105.01928). arXiv. http://arxiv.org/abs/2105.01928</w:t>
      </w:r>
    </w:p>
    <w:p w14:paraId="339010F0" w14:textId="77777777" w:rsidR="00794B9B" w:rsidRPr="00794B9B" w:rsidRDefault="00794B9B" w:rsidP="68F09FA5">
      <w:pPr>
        <w:pStyle w:val="Bibliography"/>
        <w:rPr>
          <w:rFonts w:eastAsiaTheme="minorEastAsia"/>
        </w:rPr>
      </w:pPr>
      <w:r w:rsidRPr="68F09FA5">
        <w:rPr>
          <w:rFonts w:eastAsiaTheme="minorEastAsia"/>
        </w:rPr>
        <w:lastRenderedPageBreak/>
        <w:t xml:space="preserve">Farajzadeh, Z., Saadatseresht, M., &amp; Alidoost, F. (2023). AUTOMATIC BUILDING EXTRACTION FROM UAV-BASED IMAGES AND DSMs USING DEEP LEARNING. </w:t>
      </w:r>
      <w:r w:rsidRPr="68F09FA5">
        <w:rPr>
          <w:rFonts w:eastAsiaTheme="minorEastAsia"/>
          <w:i/>
          <w:iCs/>
        </w:rPr>
        <w:t>ISPRS Annals of the Photogrammetry, Remote Sensing and Spatial Information Sciences</w:t>
      </w:r>
      <w:r w:rsidRPr="68F09FA5">
        <w:rPr>
          <w:rFonts w:eastAsiaTheme="minorEastAsia"/>
        </w:rPr>
        <w:t xml:space="preserve">, </w:t>
      </w:r>
      <w:r w:rsidRPr="68F09FA5">
        <w:rPr>
          <w:rFonts w:eastAsiaTheme="minorEastAsia"/>
          <w:i/>
          <w:iCs/>
        </w:rPr>
        <w:t>X-4-W1-2022</w:t>
      </w:r>
      <w:r w:rsidRPr="68F09FA5">
        <w:rPr>
          <w:rFonts w:eastAsiaTheme="minorEastAsia"/>
        </w:rPr>
        <w:t>, 171–177. ISPRS WG IV/3&lt;br&gt;ISPRS GeoSpatial Conference 2022, Joint 6th Sensors and Models in Photogrammetry and Remote Sensing (SMPR) and 4th Geospatial Information Research (GIResearch) Conferences - 19&amp;ndash;22 February 2023, Tehran, Iran (virtual). https://doi.org/10.5194/isprs-annals-X-4-W1-2022-171-2023</w:t>
      </w:r>
    </w:p>
    <w:p w14:paraId="38E69F87" w14:textId="77777777" w:rsidR="00794B9B" w:rsidRPr="00794B9B" w:rsidRDefault="00794B9B" w:rsidP="68F09FA5">
      <w:pPr>
        <w:pStyle w:val="Bibliography"/>
        <w:rPr>
          <w:rFonts w:eastAsiaTheme="minorEastAsia"/>
        </w:rPr>
      </w:pPr>
      <w:r w:rsidRPr="68F09FA5">
        <w:rPr>
          <w:rFonts w:eastAsiaTheme="minorEastAsia"/>
        </w:rPr>
        <w:t xml:space="preserve">Hang, L., &amp; Cai, G. Y. (2020). CNN BASED DETECTION OF BUILDING ROOFS FROM HIGH RESOLUTION SATELLITE IMAGES. </w:t>
      </w:r>
      <w:r w:rsidRPr="68F09FA5">
        <w:rPr>
          <w:rFonts w:eastAsiaTheme="minorEastAsia"/>
          <w:i/>
          <w:iCs/>
        </w:rPr>
        <w:t>The International Archives of the Photogrammetry, Remote Sensing and Spatial Information Sciences</w:t>
      </w:r>
      <w:r w:rsidRPr="68F09FA5">
        <w:rPr>
          <w:rFonts w:eastAsiaTheme="minorEastAsia"/>
        </w:rPr>
        <w:t xml:space="preserve">, </w:t>
      </w:r>
      <w:r w:rsidRPr="68F09FA5">
        <w:rPr>
          <w:rFonts w:eastAsiaTheme="minorEastAsia"/>
          <w:i/>
          <w:iCs/>
        </w:rPr>
        <w:t>XLII-3/W10</w:t>
      </w:r>
      <w:r w:rsidRPr="68F09FA5">
        <w:rPr>
          <w:rFonts w:eastAsiaTheme="minorEastAsia"/>
        </w:rPr>
        <w:t>, 187–192. https://doi.org/10.5194/isprs-archives-XLII-3-W10-187-2020</w:t>
      </w:r>
    </w:p>
    <w:p w14:paraId="0282DDCE" w14:textId="77777777" w:rsidR="00794B9B" w:rsidRPr="00794B9B" w:rsidRDefault="00794B9B" w:rsidP="68F09FA5">
      <w:pPr>
        <w:pStyle w:val="Bibliography"/>
        <w:rPr>
          <w:rFonts w:eastAsiaTheme="minorEastAsia"/>
        </w:rPr>
      </w:pPr>
      <w:r w:rsidRPr="68F09FA5">
        <w:rPr>
          <w:rFonts w:eastAsiaTheme="minorEastAsia"/>
        </w:rPr>
        <w:t xml:space="preserve">Helber, P., Bischke, B., Dengel, A., &amp; Borth, D. (2019). </w:t>
      </w:r>
      <w:r w:rsidRPr="68F09FA5">
        <w:rPr>
          <w:rFonts w:eastAsiaTheme="minorEastAsia"/>
          <w:i/>
          <w:iCs/>
        </w:rPr>
        <w:t>EuroSAT: A Novel Dataset and Deep Learning Benchmark for Land Use and Land Cover Classification</w:t>
      </w:r>
      <w:r w:rsidRPr="68F09FA5">
        <w:rPr>
          <w:rFonts w:eastAsiaTheme="minorEastAsia"/>
        </w:rPr>
        <w:t xml:space="preserve"> (No. arXiv:1709.00029). arXiv. http://arxiv.org/abs/1709.00029</w:t>
      </w:r>
    </w:p>
    <w:p w14:paraId="7183E08E" w14:textId="77777777" w:rsidR="00794B9B" w:rsidRPr="00794B9B" w:rsidRDefault="00794B9B" w:rsidP="68F09FA5">
      <w:pPr>
        <w:pStyle w:val="Bibliography"/>
        <w:rPr>
          <w:rFonts w:eastAsiaTheme="minorEastAsia"/>
        </w:rPr>
      </w:pPr>
      <w:r w:rsidRPr="68F09FA5">
        <w:rPr>
          <w:rFonts w:eastAsiaTheme="minorEastAsia"/>
        </w:rPr>
        <w:t xml:space="preserve">Hu, M., Guo, L., Liu, J., &amp; Song, Y. (2023). Classification and Recognition of Building Appearance Based on Optimized Gradient-Boosted Decision Tree Algorithm. </w:t>
      </w:r>
      <w:r w:rsidRPr="68F09FA5">
        <w:rPr>
          <w:rFonts w:eastAsiaTheme="minorEastAsia"/>
          <w:i/>
          <w:iCs/>
        </w:rPr>
        <w:t>Sensors (Basel, Switzerland)</w:t>
      </w:r>
      <w:r w:rsidRPr="68F09FA5">
        <w:rPr>
          <w:rFonts w:eastAsiaTheme="minorEastAsia"/>
        </w:rPr>
        <w:t xml:space="preserve">, </w:t>
      </w:r>
      <w:r w:rsidRPr="68F09FA5">
        <w:rPr>
          <w:rFonts w:eastAsiaTheme="minorEastAsia"/>
          <w:i/>
          <w:iCs/>
        </w:rPr>
        <w:t>23</w:t>
      </w:r>
      <w:r w:rsidRPr="68F09FA5">
        <w:rPr>
          <w:rFonts w:eastAsiaTheme="minorEastAsia"/>
        </w:rPr>
        <w:t>(11), 5353. https://doi.org/10.3390/s23115353</w:t>
      </w:r>
    </w:p>
    <w:p w14:paraId="6B4A94AE" w14:textId="77777777" w:rsidR="00794B9B" w:rsidRPr="00794B9B" w:rsidRDefault="00794B9B" w:rsidP="68F09FA5">
      <w:pPr>
        <w:pStyle w:val="Bibliography"/>
        <w:rPr>
          <w:rFonts w:eastAsiaTheme="minorEastAsia"/>
        </w:rPr>
      </w:pPr>
      <w:r w:rsidRPr="68F09FA5">
        <w:rPr>
          <w:rFonts w:eastAsiaTheme="minorEastAsia"/>
        </w:rPr>
        <w:t xml:space="preserve">Huang, X., Ren, L., Liu, C., Wang, Y., Yu, H., Schmitt, M., Hansch, R., Sun, X., Huang, H., &amp; Mayer, H. (2022). Urban Building Classification (UBC) – A Dataset for Individual Building Detection and Classification from Satellite Imagery. </w:t>
      </w:r>
      <w:r w:rsidRPr="68F09FA5">
        <w:rPr>
          <w:rFonts w:eastAsiaTheme="minorEastAsia"/>
          <w:i/>
          <w:iCs/>
        </w:rPr>
        <w:t>2022 IEEE/CVF Conference on Computer Vision and Pattern Recognition Workshops (CVPRW)</w:t>
      </w:r>
      <w:r w:rsidRPr="68F09FA5">
        <w:rPr>
          <w:rFonts w:eastAsiaTheme="minorEastAsia"/>
        </w:rPr>
        <w:t>, 1412–1420. https://doi.org/10.1109/CVPRW56347.2022.00147</w:t>
      </w:r>
    </w:p>
    <w:p w14:paraId="2736D9F6" w14:textId="77777777" w:rsidR="00794B9B" w:rsidRPr="00794B9B" w:rsidRDefault="00794B9B" w:rsidP="68F09FA5">
      <w:pPr>
        <w:pStyle w:val="Bibliography"/>
        <w:rPr>
          <w:rFonts w:eastAsiaTheme="minorEastAsia"/>
        </w:rPr>
      </w:pPr>
      <w:r w:rsidRPr="68F09FA5">
        <w:rPr>
          <w:rFonts w:eastAsiaTheme="minorEastAsia"/>
        </w:rPr>
        <w:lastRenderedPageBreak/>
        <w:t xml:space="preserve">Ithape, A., Indalkar, S., Phalke, P., Shastri, &amp; Padulkar. (2023). CNN architecture for land classification using satellite images. </w:t>
      </w:r>
      <w:r w:rsidRPr="68F09FA5">
        <w:rPr>
          <w:rFonts w:eastAsiaTheme="minorEastAsia"/>
          <w:i/>
          <w:iCs/>
        </w:rPr>
        <w:t>International Research Journal of Modernization in Engineering Technology and Science</w:t>
      </w:r>
      <w:r w:rsidRPr="68F09FA5">
        <w:rPr>
          <w:rFonts w:eastAsiaTheme="minorEastAsia"/>
        </w:rPr>
        <w:t>. https://doi.org/10.56726/IRJMETS41406</w:t>
      </w:r>
    </w:p>
    <w:p w14:paraId="7E548ADB" w14:textId="77777777" w:rsidR="00794B9B" w:rsidRPr="00794B9B" w:rsidRDefault="00794B9B" w:rsidP="68F09FA5">
      <w:pPr>
        <w:pStyle w:val="Bibliography"/>
        <w:rPr>
          <w:rFonts w:eastAsiaTheme="minorEastAsia"/>
        </w:rPr>
      </w:pPr>
      <w:r w:rsidRPr="68F09FA5">
        <w:rPr>
          <w:rFonts w:eastAsiaTheme="minorEastAsia"/>
        </w:rPr>
        <w:t xml:space="preserve">Ji, S., Wei, S., &amp; Lu, M. (2019). Fully Convolutional Networks for Multisource Building Extraction From an Open Aerial and Satellite Imagery Data Set. </w:t>
      </w:r>
      <w:r w:rsidRPr="68F09FA5">
        <w:rPr>
          <w:rFonts w:eastAsiaTheme="minorEastAsia"/>
          <w:i/>
          <w:iCs/>
        </w:rPr>
        <w:t>IEEE Transactions on Geoscience and Remote Sensing</w:t>
      </w:r>
      <w:r w:rsidRPr="68F09FA5">
        <w:rPr>
          <w:rFonts w:eastAsiaTheme="minorEastAsia"/>
        </w:rPr>
        <w:t xml:space="preserve">, </w:t>
      </w:r>
      <w:r w:rsidRPr="68F09FA5">
        <w:rPr>
          <w:rFonts w:eastAsiaTheme="minorEastAsia"/>
          <w:i/>
          <w:iCs/>
        </w:rPr>
        <w:t>57</w:t>
      </w:r>
      <w:r w:rsidRPr="68F09FA5">
        <w:rPr>
          <w:rFonts w:eastAsiaTheme="minorEastAsia"/>
        </w:rPr>
        <w:t>(1), 574–586. https://doi.org/10.1109/TGRS.2018.2858817</w:t>
      </w:r>
    </w:p>
    <w:p w14:paraId="0C5FE142" w14:textId="77777777" w:rsidR="00794B9B" w:rsidRPr="00794B9B" w:rsidRDefault="00794B9B" w:rsidP="68F09FA5">
      <w:pPr>
        <w:pStyle w:val="Bibliography"/>
        <w:rPr>
          <w:rFonts w:eastAsiaTheme="minorEastAsia"/>
        </w:rPr>
      </w:pPr>
      <w:r w:rsidRPr="68F09FA5">
        <w:rPr>
          <w:rFonts w:eastAsiaTheme="minorEastAsia"/>
        </w:rPr>
        <w:t xml:space="preserve">Kusz, M., Peters, J., Huber, L., Davis, J., &amp; Michael, S. (2021). Building Detection with Deep Learning. </w:t>
      </w:r>
      <w:r w:rsidRPr="68F09FA5">
        <w:rPr>
          <w:rFonts w:eastAsiaTheme="minorEastAsia"/>
          <w:i/>
          <w:iCs/>
        </w:rPr>
        <w:t>Practice and Experience in Advanced Research Computing</w:t>
      </w:r>
      <w:r w:rsidRPr="68F09FA5">
        <w:rPr>
          <w:rFonts w:eastAsiaTheme="minorEastAsia"/>
        </w:rPr>
        <w:t>, 1–8. https://doi.org/10.1145/3437359.3465573</w:t>
      </w:r>
    </w:p>
    <w:p w14:paraId="55515174" w14:textId="77777777" w:rsidR="00794B9B" w:rsidRPr="00794B9B" w:rsidRDefault="00794B9B" w:rsidP="68F09FA5">
      <w:pPr>
        <w:pStyle w:val="Bibliography"/>
        <w:rPr>
          <w:rFonts w:eastAsiaTheme="minorEastAsia"/>
        </w:rPr>
      </w:pPr>
      <w:r w:rsidRPr="68F09FA5">
        <w:rPr>
          <w:rFonts w:eastAsiaTheme="minorEastAsia"/>
        </w:rPr>
        <w:t xml:space="preserve">Lin, T.-H., Tsay, S.-C., Lien, W.-H., Lin, N.-H., &amp; Hsiao, T.-C. (2021). Spectral Derivatives of Optical Depth for Partitioning Aerosol Type and Loading. </w:t>
      </w:r>
      <w:r w:rsidRPr="68F09FA5">
        <w:rPr>
          <w:rFonts w:eastAsiaTheme="minorEastAsia"/>
          <w:i/>
          <w:iCs/>
        </w:rPr>
        <w:t>Remote Sensing</w:t>
      </w:r>
      <w:r w:rsidRPr="68F09FA5">
        <w:rPr>
          <w:rFonts w:eastAsiaTheme="minorEastAsia"/>
        </w:rPr>
        <w:t xml:space="preserve">, </w:t>
      </w:r>
      <w:r w:rsidRPr="68F09FA5">
        <w:rPr>
          <w:rFonts w:eastAsiaTheme="minorEastAsia"/>
          <w:i/>
          <w:iCs/>
        </w:rPr>
        <w:t>13</w:t>
      </w:r>
      <w:r w:rsidRPr="68F09FA5">
        <w:rPr>
          <w:rFonts w:eastAsiaTheme="minorEastAsia"/>
        </w:rPr>
        <w:t>(8), 1544. https://doi.org/10.3390/rs13081544</w:t>
      </w:r>
    </w:p>
    <w:p w14:paraId="2BAEBCFD" w14:textId="77777777" w:rsidR="00794B9B" w:rsidRPr="00794B9B" w:rsidRDefault="00794B9B" w:rsidP="68F09FA5">
      <w:pPr>
        <w:pStyle w:val="Bibliography"/>
        <w:rPr>
          <w:rFonts w:eastAsiaTheme="minorEastAsia"/>
        </w:rPr>
      </w:pPr>
      <w:r w:rsidRPr="68F09FA5">
        <w:rPr>
          <w:rFonts w:eastAsiaTheme="minorEastAsia"/>
        </w:rPr>
        <w:t xml:space="preserve">Liu, Q., Basu, S., Ganguly, S., Mukhopadhyay, S., DiBiano, R., Karki, M., &amp; Nemani, R. (2020). DeepSat V2: Feature Augmented Convolutional Neural Nets for Satellite Image Classification. </w:t>
      </w:r>
      <w:r w:rsidRPr="68F09FA5">
        <w:rPr>
          <w:rFonts w:eastAsiaTheme="minorEastAsia"/>
          <w:i/>
          <w:iCs/>
        </w:rPr>
        <w:t>Remote Sensing Letters</w:t>
      </w:r>
      <w:r w:rsidRPr="68F09FA5">
        <w:rPr>
          <w:rFonts w:eastAsiaTheme="minorEastAsia"/>
        </w:rPr>
        <w:t xml:space="preserve">, </w:t>
      </w:r>
      <w:r w:rsidRPr="68F09FA5">
        <w:rPr>
          <w:rFonts w:eastAsiaTheme="minorEastAsia"/>
          <w:i/>
          <w:iCs/>
        </w:rPr>
        <w:t>11</w:t>
      </w:r>
      <w:r w:rsidRPr="68F09FA5">
        <w:rPr>
          <w:rFonts w:eastAsiaTheme="minorEastAsia"/>
        </w:rPr>
        <w:t>(2), 156–165. https://doi.org/10.1080/2150704X.2019.1693071</w:t>
      </w:r>
    </w:p>
    <w:p w14:paraId="6994F453" w14:textId="77777777" w:rsidR="00794B9B" w:rsidRPr="00794B9B" w:rsidRDefault="00794B9B" w:rsidP="68F09FA5">
      <w:pPr>
        <w:pStyle w:val="Bibliography"/>
        <w:rPr>
          <w:rFonts w:eastAsiaTheme="minorEastAsia"/>
        </w:rPr>
      </w:pPr>
      <w:r w:rsidRPr="68F09FA5">
        <w:rPr>
          <w:rFonts w:eastAsiaTheme="minorEastAsia"/>
        </w:rPr>
        <w:t xml:space="preserve">Lloyd, C., Sturrock, H., Leasure, D., Jochem, W., Lázár, A., &amp; Tatem, A. (2020). Using GIS and Machine Learning to Classify Residential Status of Urban Buildings in Low and Middle Income Settings. </w:t>
      </w:r>
      <w:r w:rsidRPr="68F09FA5">
        <w:rPr>
          <w:rFonts w:eastAsiaTheme="minorEastAsia"/>
          <w:i/>
          <w:iCs/>
        </w:rPr>
        <w:t>Remote Sensing</w:t>
      </w:r>
      <w:r w:rsidRPr="68F09FA5">
        <w:rPr>
          <w:rFonts w:eastAsiaTheme="minorEastAsia"/>
        </w:rPr>
        <w:t xml:space="preserve">, </w:t>
      </w:r>
      <w:r w:rsidRPr="68F09FA5">
        <w:rPr>
          <w:rFonts w:eastAsiaTheme="minorEastAsia"/>
          <w:i/>
          <w:iCs/>
        </w:rPr>
        <w:t>12</w:t>
      </w:r>
      <w:r w:rsidRPr="68F09FA5">
        <w:rPr>
          <w:rFonts w:eastAsiaTheme="minorEastAsia"/>
        </w:rPr>
        <w:t>(23), 3847. https://doi.org/10.3390/rs12233847</w:t>
      </w:r>
    </w:p>
    <w:p w14:paraId="126DF9C2" w14:textId="77777777" w:rsidR="00794B9B" w:rsidRPr="00794B9B" w:rsidRDefault="00794B9B" w:rsidP="68F09FA5">
      <w:pPr>
        <w:pStyle w:val="Bibliography"/>
        <w:rPr>
          <w:rFonts w:eastAsiaTheme="minorEastAsia"/>
        </w:rPr>
      </w:pPr>
      <w:r w:rsidRPr="68F09FA5">
        <w:rPr>
          <w:rFonts w:eastAsiaTheme="minorEastAsia"/>
        </w:rPr>
        <w:t xml:space="preserve">Reda, K., &amp; Kedzierski, M. (2020). Detection, Classification and Boundary Regularization of Buildings in Satellite Imagery Using Faster Edge Region Convolutional Neural Networks. </w:t>
      </w:r>
      <w:r w:rsidRPr="68F09FA5">
        <w:rPr>
          <w:rFonts w:eastAsiaTheme="minorEastAsia"/>
          <w:i/>
          <w:iCs/>
        </w:rPr>
        <w:t>Remote Sensing</w:t>
      </w:r>
      <w:r w:rsidRPr="68F09FA5">
        <w:rPr>
          <w:rFonts w:eastAsiaTheme="minorEastAsia"/>
        </w:rPr>
        <w:t xml:space="preserve">, </w:t>
      </w:r>
      <w:r w:rsidRPr="68F09FA5">
        <w:rPr>
          <w:rFonts w:eastAsiaTheme="minorEastAsia"/>
          <w:i/>
          <w:iCs/>
        </w:rPr>
        <w:t>12</w:t>
      </w:r>
      <w:r w:rsidRPr="68F09FA5">
        <w:rPr>
          <w:rFonts w:eastAsiaTheme="minorEastAsia"/>
        </w:rPr>
        <w:t>(14), 2240. https://doi.org/10.3390/rs12142240</w:t>
      </w:r>
    </w:p>
    <w:p w14:paraId="201346A5" w14:textId="77777777" w:rsidR="00794B9B" w:rsidRPr="00794B9B" w:rsidRDefault="00794B9B" w:rsidP="68F09FA5">
      <w:pPr>
        <w:pStyle w:val="Bibliography"/>
        <w:rPr>
          <w:rFonts w:eastAsiaTheme="minorEastAsia"/>
        </w:rPr>
      </w:pPr>
      <w:r w:rsidRPr="68F09FA5">
        <w:rPr>
          <w:rFonts w:eastAsiaTheme="minorEastAsia"/>
        </w:rPr>
        <w:lastRenderedPageBreak/>
        <w:t xml:space="preserve">Sikdar, A., Udupa, S., Gurunath, P., &amp; Sundaram, S. (2023). DeepMAO: Deep Multi-scale Aware Overcomplete Network for Building Segmentation in Satellite Imagery. </w:t>
      </w:r>
      <w:r w:rsidRPr="68F09FA5">
        <w:rPr>
          <w:rFonts w:eastAsiaTheme="minorEastAsia"/>
          <w:i/>
          <w:iCs/>
        </w:rPr>
        <w:t>2023 IEEE/CVF Conference on Computer Vision and Pattern Recognition Workshops (CVPRW)</w:t>
      </w:r>
      <w:r w:rsidRPr="68F09FA5">
        <w:rPr>
          <w:rFonts w:eastAsiaTheme="minorEastAsia"/>
        </w:rPr>
        <w:t>, 487–496. https://doi.org/10.1109/CVPRW59228.2023.00055</w:t>
      </w:r>
    </w:p>
    <w:p w14:paraId="1E89E024" w14:textId="77777777" w:rsidR="00794B9B" w:rsidRPr="00794B9B" w:rsidRDefault="00794B9B" w:rsidP="68F09FA5">
      <w:pPr>
        <w:pStyle w:val="Bibliography"/>
        <w:rPr>
          <w:rFonts w:eastAsiaTheme="minorEastAsia"/>
        </w:rPr>
      </w:pPr>
      <w:r w:rsidRPr="68F09FA5">
        <w:rPr>
          <w:rFonts w:eastAsiaTheme="minorEastAsia"/>
        </w:rPr>
        <w:t xml:space="preserve">Vasavi, S., Sri Somagani, H., &amp; Sai, Y. (2023). Classification of buildings from VHR satellite images using ensemble of U-Net and ResNet. </w:t>
      </w:r>
      <w:r w:rsidRPr="68F09FA5">
        <w:rPr>
          <w:rFonts w:eastAsiaTheme="minorEastAsia"/>
          <w:i/>
          <w:iCs/>
        </w:rPr>
        <w:t>The Egyptian Journal of Remote Sensing and Space Sciences</w:t>
      </w:r>
      <w:r w:rsidRPr="68F09FA5">
        <w:rPr>
          <w:rFonts w:eastAsiaTheme="minorEastAsia"/>
        </w:rPr>
        <w:t xml:space="preserve">, </w:t>
      </w:r>
      <w:r w:rsidRPr="68F09FA5">
        <w:rPr>
          <w:rFonts w:eastAsiaTheme="minorEastAsia"/>
          <w:i/>
          <w:iCs/>
        </w:rPr>
        <w:t>26</w:t>
      </w:r>
      <w:r w:rsidRPr="68F09FA5">
        <w:rPr>
          <w:rFonts w:eastAsiaTheme="minorEastAsia"/>
        </w:rPr>
        <w:t>(4), 937–953. https://doi.org/10.1016/j.ejrs.2023.11.008</w:t>
      </w:r>
    </w:p>
    <w:p w14:paraId="2A688166" w14:textId="77777777" w:rsidR="00794B9B" w:rsidRPr="00794B9B" w:rsidRDefault="00794B9B" w:rsidP="68F09FA5">
      <w:pPr>
        <w:pStyle w:val="Bibliography"/>
        <w:rPr>
          <w:rFonts w:eastAsiaTheme="minorEastAsia"/>
        </w:rPr>
      </w:pPr>
      <w:r w:rsidRPr="68F09FA5">
        <w:rPr>
          <w:rFonts w:eastAsiaTheme="minorEastAsia"/>
        </w:rPr>
        <w:t xml:space="preserve">Wang, X., Tian, M., Zhang, Z., He, K., Wang, S., Liu, Y., &amp; Dong, Y. (2024). SDSNet: Building Extraction in High-Resolution Remote Sensing Images Using a Deep Convolutional Network with Cross-Layer Feature Information Interaction Filtering. </w:t>
      </w:r>
      <w:r w:rsidRPr="68F09FA5">
        <w:rPr>
          <w:rFonts w:eastAsiaTheme="minorEastAsia"/>
          <w:i/>
          <w:iCs/>
        </w:rPr>
        <w:t>Remote Sensing</w:t>
      </w:r>
      <w:r w:rsidRPr="68F09FA5">
        <w:rPr>
          <w:rFonts w:eastAsiaTheme="minorEastAsia"/>
        </w:rPr>
        <w:t xml:space="preserve">, </w:t>
      </w:r>
      <w:r w:rsidRPr="68F09FA5">
        <w:rPr>
          <w:rFonts w:eastAsiaTheme="minorEastAsia"/>
          <w:i/>
          <w:iCs/>
        </w:rPr>
        <w:t>16</w:t>
      </w:r>
      <w:r w:rsidRPr="68F09FA5">
        <w:rPr>
          <w:rFonts w:eastAsiaTheme="minorEastAsia"/>
        </w:rPr>
        <w:t>(1), 169. https://doi.org/10.3390/rs16010169</w:t>
      </w:r>
    </w:p>
    <w:p w14:paraId="0638E200" w14:textId="77777777" w:rsidR="00794B9B" w:rsidRPr="00794B9B" w:rsidRDefault="00794B9B" w:rsidP="68F09FA5">
      <w:pPr>
        <w:pStyle w:val="Bibliography"/>
        <w:rPr>
          <w:rFonts w:eastAsiaTheme="minorEastAsia"/>
        </w:rPr>
      </w:pPr>
      <w:r w:rsidRPr="68F09FA5">
        <w:rPr>
          <w:rFonts w:eastAsiaTheme="minorEastAsia"/>
        </w:rPr>
        <w:t xml:space="preserve">Wu, H., Nie, G., &amp; Fan, X. (2020). Classification of Building Structure Types Using UAV Optical Images. </w:t>
      </w:r>
      <w:r w:rsidRPr="68F09FA5">
        <w:rPr>
          <w:rFonts w:eastAsiaTheme="minorEastAsia"/>
          <w:i/>
          <w:iCs/>
        </w:rPr>
        <w:t>IGARSS 2020 - 2020 IEEE International Geoscience and Remote Sensing Symposium</w:t>
      </w:r>
      <w:r w:rsidRPr="68F09FA5">
        <w:rPr>
          <w:rFonts w:eastAsiaTheme="minorEastAsia"/>
        </w:rPr>
        <w:t>, 1193–1196. https://doi.org/10.1109/IGARSS39084.2020.9323613</w:t>
      </w:r>
    </w:p>
    <w:p w14:paraId="4F42D977" w14:textId="77777777" w:rsidR="00794B9B" w:rsidRPr="00794B9B" w:rsidRDefault="00794B9B" w:rsidP="68F09FA5">
      <w:pPr>
        <w:pStyle w:val="Bibliography"/>
        <w:rPr>
          <w:rFonts w:eastAsiaTheme="minorEastAsia"/>
        </w:rPr>
      </w:pPr>
      <w:r w:rsidRPr="68F09FA5">
        <w:rPr>
          <w:rFonts w:eastAsiaTheme="minorEastAsia"/>
        </w:rPr>
        <w:t xml:space="preserve">Wu, Q., &amp; Osco, L. P. (2023). samgeo: A Python package for segmenting geospatial datawith the Segment Anything Model (SAM). </w:t>
      </w:r>
      <w:r w:rsidRPr="68F09FA5">
        <w:rPr>
          <w:rFonts w:eastAsiaTheme="minorEastAsia"/>
          <w:i/>
          <w:iCs/>
        </w:rPr>
        <w:t>Journal of Open Source Software</w:t>
      </w:r>
      <w:r w:rsidRPr="68F09FA5">
        <w:rPr>
          <w:rFonts w:eastAsiaTheme="minorEastAsia"/>
        </w:rPr>
        <w:t xml:space="preserve">, </w:t>
      </w:r>
      <w:r w:rsidRPr="68F09FA5">
        <w:rPr>
          <w:rFonts w:eastAsiaTheme="minorEastAsia"/>
          <w:i/>
          <w:iCs/>
        </w:rPr>
        <w:t>8</w:t>
      </w:r>
      <w:r w:rsidRPr="68F09FA5">
        <w:rPr>
          <w:rFonts w:eastAsiaTheme="minorEastAsia"/>
        </w:rPr>
        <w:t>(89), 5663. https://doi.org/10.21105/joss.05663</w:t>
      </w:r>
    </w:p>
    <w:p w14:paraId="529D7E4D" w14:textId="77777777" w:rsidR="00794B9B" w:rsidRPr="00794B9B" w:rsidRDefault="00794B9B" w:rsidP="68F09FA5">
      <w:pPr>
        <w:pStyle w:val="Bibliography"/>
        <w:rPr>
          <w:rFonts w:eastAsiaTheme="minorEastAsia"/>
        </w:rPr>
      </w:pPr>
      <w:r w:rsidRPr="68F09FA5">
        <w:rPr>
          <w:rFonts w:eastAsiaTheme="minorEastAsia"/>
        </w:rPr>
        <w:t xml:space="preserve">Yan, J., Zhang, X., Shen, S., He, X., Xia, X., Li, N., Wang, S., Yang, Y., &amp; Ding, N. (2023). Correction: Yan et al. A Real-Time Strand Breakage Detection Method for Power Line Inspection with UAVs. Drones 2023, 7, 574. </w:t>
      </w:r>
      <w:r w:rsidRPr="68F09FA5">
        <w:rPr>
          <w:rFonts w:eastAsiaTheme="minorEastAsia"/>
          <w:i/>
          <w:iCs/>
        </w:rPr>
        <w:t>Drones</w:t>
      </w:r>
      <w:r w:rsidRPr="68F09FA5">
        <w:rPr>
          <w:rFonts w:eastAsiaTheme="minorEastAsia"/>
        </w:rPr>
        <w:t xml:space="preserve">, </w:t>
      </w:r>
      <w:r w:rsidRPr="68F09FA5">
        <w:rPr>
          <w:rFonts w:eastAsiaTheme="minorEastAsia"/>
          <w:i/>
          <w:iCs/>
        </w:rPr>
        <w:t>7</w:t>
      </w:r>
      <w:r w:rsidRPr="68F09FA5">
        <w:rPr>
          <w:rFonts w:eastAsiaTheme="minorEastAsia"/>
        </w:rPr>
        <w:t>(11), Article 11. https://doi.org/10.3390/drones7110663</w:t>
      </w:r>
    </w:p>
    <w:p w14:paraId="7F03222A" w14:textId="77777777" w:rsidR="00794B9B" w:rsidRPr="00794B9B" w:rsidRDefault="00794B9B" w:rsidP="68F09FA5">
      <w:pPr>
        <w:pStyle w:val="Bibliography"/>
        <w:rPr>
          <w:rFonts w:eastAsiaTheme="minorEastAsia"/>
        </w:rPr>
      </w:pPr>
      <w:r w:rsidRPr="68F09FA5">
        <w:rPr>
          <w:rFonts w:eastAsiaTheme="minorEastAsia"/>
        </w:rPr>
        <w:lastRenderedPageBreak/>
        <w:t xml:space="preserve">Zhao, Y., Tang, X., Liao, Z., Liu, Y., Liu, M., &amp; Lin, J. (2023). Multi-Type Features Embedded Deep Learning Framework for Residential Building Prediction. </w:t>
      </w:r>
      <w:r w:rsidRPr="68F09FA5">
        <w:rPr>
          <w:rFonts w:eastAsiaTheme="minorEastAsia"/>
          <w:i/>
          <w:iCs/>
        </w:rPr>
        <w:t>ISPRS International Journal of Geo-Information</w:t>
      </w:r>
      <w:r w:rsidRPr="68F09FA5">
        <w:rPr>
          <w:rFonts w:eastAsiaTheme="minorEastAsia"/>
        </w:rPr>
        <w:t xml:space="preserve">, </w:t>
      </w:r>
      <w:r w:rsidRPr="68F09FA5">
        <w:rPr>
          <w:rFonts w:eastAsiaTheme="minorEastAsia"/>
          <w:i/>
          <w:iCs/>
        </w:rPr>
        <w:t>12</w:t>
      </w:r>
      <w:r w:rsidRPr="68F09FA5">
        <w:rPr>
          <w:rFonts w:eastAsiaTheme="minorEastAsia"/>
        </w:rPr>
        <w:t>. https://doi.org/10.3390/ijgi12090356</w:t>
      </w:r>
    </w:p>
    <w:p w14:paraId="6C359482" w14:textId="12A8D1EF" w:rsidR="00F42F3F" w:rsidRPr="00594BA2" w:rsidRDefault="00E6616F" w:rsidP="00794B9B">
      <w:pPr>
        <w:pStyle w:val="Bibliography"/>
      </w:pPr>
      <w:r>
        <w:fldChar w:fldCharType="end"/>
      </w:r>
    </w:p>
    <w:sectPr w:rsidR="00F42F3F" w:rsidRPr="00594BA2">
      <w:headerReference w:type="default" r:id="rId30"/>
      <w:footerReference w:type="default" r:id="rId3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ourtney Hughes" w:date="2025-08-11T14:59:00Z" w:initials="CH">
    <w:p w14:paraId="2BE6AD00" w14:textId="77777777" w:rsidR="00262BCE" w:rsidRDefault="00D13C29" w:rsidP="00262BCE">
      <w:r>
        <w:rPr>
          <w:rStyle w:val="CommentReference"/>
        </w:rPr>
        <w:annotationRef/>
      </w:r>
      <w:r w:rsidR="00262BCE">
        <w:rPr>
          <w:sz w:val="20"/>
          <w:szCs w:val="20"/>
        </w:rPr>
        <w:t>Engaging first sentence and overall nice introduction first paragraph.</w:t>
      </w:r>
    </w:p>
  </w:comment>
  <w:comment w:id="3" w:author="Courtney Hughes" w:date="2025-08-11T14:01:00Z" w:initials="CH">
    <w:p w14:paraId="7A9BB970" w14:textId="6F117C4C" w:rsidR="005F79E6" w:rsidRDefault="004702F4" w:rsidP="005F79E6">
      <w:r>
        <w:rPr>
          <w:rStyle w:val="CommentReference"/>
        </w:rPr>
        <w:annotationRef/>
      </w:r>
      <w:r w:rsidR="005F79E6">
        <w:rPr>
          <w:sz w:val="20"/>
          <w:szCs w:val="20"/>
        </w:rPr>
        <w:t>Perhaps this is the way it is done in journals in this field. In journals where I have published, one would write:</w:t>
      </w:r>
    </w:p>
    <w:p w14:paraId="4325E59D" w14:textId="77777777" w:rsidR="005F79E6" w:rsidRDefault="005F79E6" w:rsidP="005F79E6"/>
    <w:p w14:paraId="1FE68F7B" w14:textId="77777777" w:rsidR="005F79E6" w:rsidRDefault="005F79E6" w:rsidP="005F79E6">
      <w:r>
        <w:rPr>
          <w:sz w:val="20"/>
          <w:szCs w:val="20"/>
        </w:rPr>
        <w:t>"Erdem and Avdan (2020) used the Inria..."</w:t>
      </w:r>
    </w:p>
    <w:p w14:paraId="6B1B142F" w14:textId="77777777" w:rsidR="005F79E6" w:rsidRDefault="005F79E6" w:rsidP="005F79E6"/>
    <w:p w14:paraId="7C1377F0" w14:textId="77777777" w:rsidR="005F79E6" w:rsidRDefault="005F79E6" w:rsidP="005F79E6">
      <w:r>
        <w:rPr>
          <w:sz w:val="20"/>
          <w:szCs w:val="20"/>
        </w:rPr>
        <w:t>I see it in other places in this manuscript so just thought I'd make mention in case it was something that did need changing. I'll leave it up to you.</w:t>
      </w:r>
    </w:p>
  </w:comment>
  <w:comment w:id="8" w:author="Courtney Hughes" w:date="2025-08-11T14:51:00Z" w:initials="CH">
    <w:p w14:paraId="176F005E" w14:textId="77777777" w:rsidR="00604AD2" w:rsidRDefault="00604AD2" w:rsidP="00604AD2">
      <w:r>
        <w:rPr>
          <w:rStyle w:val="CommentReference"/>
        </w:rPr>
        <w:annotationRef/>
      </w:r>
      <w:r>
        <w:rPr>
          <w:sz w:val="20"/>
          <w:szCs w:val="20"/>
        </w:rPr>
        <w:t>This table should be referred to in the text somewhere.</w:t>
      </w:r>
    </w:p>
  </w:comment>
  <w:comment w:id="9" w:author="Courtney Hughes" w:date="2025-08-11T14:58:00Z" w:initials="CH">
    <w:p w14:paraId="01BD02CA" w14:textId="77777777" w:rsidR="009F020E" w:rsidRDefault="009F020E" w:rsidP="009F020E">
      <w:r>
        <w:rPr>
          <w:rStyle w:val="CommentReference"/>
        </w:rPr>
        <w:annotationRef/>
      </w:r>
      <w:r>
        <w:rPr>
          <w:sz w:val="20"/>
          <w:szCs w:val="20"/>
        </w:rPr>
        <w:t>This is nice to have the table with previously published work.</w:t>
      </w:r>
    </w:p>
  </w:comment>
  <w:comment w:id="10" w:author="Courtney Hughes" w:date="2025-08-11T14:23:00Z" w:initials="CH">
    <w:p w14:paraId="5CA2A19E" w14:textId="095B7163" w:rsidR="00A6100C" w:rsidRDefault="00A6100C" w:rsidP="00A6100C">
      <w:r>
        <w:rPr>
          <w:rStyle w:val="CommentReference"/>
        </w:rPr>
        <w:annotationRef/>
      </w:r>
      <w:r>
        <w:rPr>
          <w:sz w:val="20"/>
          <w:szCs w:val="20"/>
        </w:rPr>
        <w:t>Would change to "Publication Year"</w:t>
      </w:r>
    </w:p>
  </w:comment>
  <w:comment w:id="11" w:author="Courtney Hughes" w:date="2025-08-11T14:25:00Z" w:initials="CH">
    <w:p w14:paraId="441550E8" w14:textId="77777777" w:rsidR="00A6100C" w:rsidRDefault="00A6100C" w:rsidP="00A6100C">
      <w:r>
        <w:rPr>
          <w:rStyle w:val="CommentReference"/>
        </w:rPr>
        <w:annotationRef/>
      </w:r>
      <w:r>
        <w:rPr>
          <w:sz w:val="20"/>
          <w:szCs w:val="20"/>
        </w:rPr>
        <w:t>Would be consistent with capitalizing the first letter of the words after the first word. Also, do you want to make the top row bold to show it's a heading?</w:t>
      </w:r>
    </w:p>
  </w:comment>
  <w:comment w:id="15" w:author="Courtney Hughes" w:date="2025-08-11T14:27:00Z" w:initials="CH">
    <w:p w14:paraId="5BE29D03" w14:textId="77777777" w:rsidR="00BD2B25" w:rsidRDefault="00BD2B25" w:rsidP="00BD2B25">
      <w:r>
        <w:rPr>
          <w:rStyle w:val="CommentReference"/>
        </w:rPr>
        <w:annotationRef/>
      </w:r>
      <w:r>
        <w:rPr>
          <w:sz w:val="20"/>
          <w:szCs w:val="20"/>
        </w:rPr>
        <w:t>Would make this column consistent with the number of decimal places. Also I see "m" after one of the values so prob don't need that since it's labeled in the header.</w:t>
      </w:r>
    </w:p>
  </w:comment>
  <w:comment w:id="16" w:author="Courtney Hughes" w:date="2025-08-11T14:28:00Z" w:initials="CH">
    <w:p w14:paraId="60B5E5EC" w14:textId="77777777" w:rsidR="00BD2B25" w:rsidRDefault="00BD2B25" w:rsidP="00BD2B25">
      <w:r>
        <w:rPr>
          <w:rStyle w:val="CommentReference"/>
        </w:rPr>
        <w:annotationRef/>
      </w:r>
      <w:r>
        <w:rPr>
          <w:sz w:val="20"/>
          <w:szCs w:val="20"/>
        </w:rPr>
        <w:t>Would you want to state "Country Coverage" since these are countries?</w:t>
      </w:r>
    </w:p>
  </w:comment>
  <w:comment w:id="19" w:author="Courtney Hughes" w:date="2025-08-11T14:23:00Z" w:initials="CH">
    <w:p w14:paraId="20974A76" w14:textId="7A9ECF1A" w:rsidR="007F106C" w:rsidRDefault="007F106C" w:rsidP="007F106C">
      <w:r>
        <w:rPr>
          <w:rStyle w:val="CommentReference"/>
        </w:rPr>
        <w:annotationRef/>
      </w:r>
      <w:r>
        <w:rPr>
          <w:sz w:val="20"/>
          <w:szCs w:val="20"/>
        </w:rPr>
        <w:t>I think you just need the year not the authors' names in parentheses.</w:t>
      </w:r>
    </w:p>
  </w:comment>
  <w:comment w:id="22" w:author="Courtney Hughes" w:date="2025-08-11T14:29:00Z" w:initials="CH">
    <w:p w14:paraId="0D72E352" w14:textId="77777777" w:rsidR="00477B04" w:rsidRDefault="00477B04" w:rsidP="00477B04">
      <w:r>
        <w:rPr>
          <w:rStyle w:val="CommentReference"/>
        </w:rPr>
        <w:annotationRef/>
      </w:r>
      <w:r>
        <w:rPr>
          <w:sz w:val="20"/>
          <w:szCs w:val="20"/>
        </w:rPr>
        <w:t>The full justification format choice makes it weird in the box.</w:t>
      </w:r>
    </w:p>
  </w:comment>
  <w:comment w:id="23" w:author="Courtney Hughes" w:date="2025-08-11T14:26:00Z" w:initials="CH">
    <w:p w14:paraId="19FE144F" w14:textId="5A457BA5" w:rsidR="0007401F" w:rsidRDefault="0007401F" w:rsidP="0007401F">
      <w:r>
        <w:rPr>
          <w:rStyle w:val="CommentReference"/>
        </w:rPr>
        <w:annotationRef/>
      </w:r>
      <w:r>
        <w:rPr>
          <w:sz w:val="20"/>
          <w:szCs w:val="20"/>
        </w:rPr>
        <w:t>Would check capitalizations throughout. For example, I see China not having a capital C in places.</w:t>
      </w:r>
    </w:p>
  </w:comment>
  <w:comment w:id="26" w:author="Courtney Hughes" w:date="2025-08-11T14:30:00Z" w:initials="CH">
    <w:p w14:paraId="2B118D94" w14:textId="77777777" w:rsidR="005F7595" w:rsidRDefault="005F7595" w:rsidP="005F7595">
      <w:r>
        <w:rPr>
          <w:rStyle w:val="CommentReference"/>
        </w:rPr>
        <w:annotationRef/>
      </w:r>
      <w:r>
        <w:rPr>
          <w:sz w:val="20"/>
          <w:szCs w:val="20"/>
        </w:rPr>
        <w:t>Here there is no space and then the next row there is space on both sides of the "x"</w:t>
      </w:r>
    </w:p>
  </w:comment>
  <w:comment w:id="27" w:author="Courtney Hughes" w:date="2025-08-11T14:35:00Z" w:initials="CH">
    <w:p w14:paraId="7EA6DDEE" w14:textId="77777777" w:rsidR="00312AB7" w:rsidRDefault="00312AB7" w:rsidP="00312AB7">
      <w:r>
        <w:rPr>
          <w:rStyle w:val="CommentReference"/>
        </w:rPr>
        <w:annotationRef/>
      </w:r>
      <w:r>
        <w:rPr>
          <w:sz w:val="20"/>
          <w:szCs w:val="20"/>
        </w:rPr>
        <w:t>It would be good to put the "Global Average Pooling" one in upper left more vertical because it looks strange as the only one turned around. so it looks like:</w:t>
      </w:r>
    </w:p>
    <w:p w14:paraId="629CE487" w14:textId="77777777" w:rsidR="00312AB7" w:rsidRDefault="00312AB7" w:rsidP="00312AB7"/>
    <w:p w14:paraId="37F7ECA1" w14:textId="77777777" w:rsidR="00312AB7" w:rsidRDefault="00312AB7" w:rsidP="00312AB7">
      <w:r>
        <w:rPr>
          <w:sz w:val="20"/>
          <w:szCs w:val="20"/>
        </w:rPr>
        <w:t>Global</w:t>
      </w:r>
    </w:p>
    <w:p w14:paraId="3D3DB14F" w14:textId="77777777" w:rsidR="00312AB7" w:rsidRDefault="00312AB7" w:rsidP="00312AB7">
      <w:r>
        <w:rPr>
          <w:sz w:val="20"/>
          <w:szCs w:val="20"/>
        </w:rPr>
        <w:t xml:space="preserve">Average </w:t>
      </w:r>
    </w:p>
    <w:p w14:paraId="40328837" w14:textId="77777777" w:rsidR="00312AB7" w:rsidRDefault="00312AB7" w:rsidP="00312AB7">
      <w:r>
        <w:rPr>
          <w:sz w:val="20"/>
          <w:szCs w:val="20"/>
        </w:rPr>
        <w:t>Pooling</w:t>
      </w:r>
    </w:p>
  </w:comment>
  <w:comment w:id="28" w:author="Courtney Hughes" w:date="2025-08-11T14:36:00Z" w:initials="CH">
    <w:p w14:paraId="4347BDDC" w14:textId="77777777" w:rsidR="005D19CF" w:rsidRDefault="005D19CF" w:rsidP="005D19CF">
      <w:r>
        <w:rPr>
          <w:rStyle w:val="CommentReference"/>
        </w:rPr>
        <w:annotationRef/>
      </w:r>
      <w:r>
        <w:rPr>
          <w:sz w:val="20"/>
          <w:szCs w:val="20"/>
        </w:rPr>
        <w:t>Is this always in parentheses? I don't usually see figure descriptions in parentheses.</w:t>
      </w:r>
    </w:p>
  </w:comment>
  <w:comment w:id="29" w:author="Courtney Hughes" w:date="2025-08-11T14:57:00Z" w:initials="CH">
    <w:p w14:paraId="71F14ADC" w14:textId="77777777" w:rsidR="00C0534D" w:rsidRDefault="00C0534D" w:rsidP="00C0534D">
      <w:r>
        <w:rPr>
          <w:rStyle w:val="CommentReference"/>
        </w:rPr>
        <w:annotationRef/>
      </w:r>
      <w:r>
        <w:rPr>
          <w:sz w:val="20"/>
          <w:szCs w:val="20"/>
        </w:rPr>
        <w:t>Wouldn't you want to make this the same font as the rest of the paragraph?</w:t>
      </w:r>
    </w:p>
  </w:comment>
  <w:comment w:id="30" w:author="Courtney Hughes" w:date="2025-08-11T15:07:00Z" w:initials="CH">
    <w:p w14:paraId="4CEEF4E7" w14:textId="77777777" w:rsidR="006468E4" w:rsidRDefault="006468E4" w:rsidP="006468E4">
      <w:r>
        <w:rPr>
          <w:rStyle w:val="CommentReference"/>
        </w:rPr>
        <w:annotationRef/>
      </w:r>
      <w:r>
        <w:rPr>
          <w:sz w:val="20"/>
          <w:szCs w:val="20"/>
        </w:rPr>
        <w:t>I don't think you need the "Building Types Distribution" title in the different font at the top? It seems the title of the Figure is what comes after "Figure 2:" so it's "Total Counts per Building Category."</w:t>
      </w:r>
    </w:p>
  </w:comment>
  <w:comment w:id="31" w:author="Courtney Hughes" w:date="2025-08-11T15:08:00Z" w:initials="CH">
    <w:p w14:paraId="088550A4" w14:textId="77777777" w:rsidR="00FB692C" w:rsidRDefault="00FB692C" w:rsidP="00FB692C">
      <w:r>
        <w:rPr>
          <w:rStyle w:val="CommentReference"/>
        </w:rPr>
        <w:annotationRef/>
      </w:r>
      <w:r>
        <w:rPr>
          <w:sz w:val="20"/>
          <w:szCs w:val="20"/>
        </w:rPr>
        <w:t>Other figure names don't have each word capitalized. Would be consistent across the manuscript.</w:t>
      </w:r>
    </w:p>
  </w:comment>
  <w:comment w:id="32" w:author="Courtney Hughes" w:date="2025-08-11T15:16:00Z" w:initials="CH">
    <w:p w14:paraId="7CEE531A" w14:textId="77777777" w:rsidR="003611A3" w:rsidRDefault="003611A3" w:rsidP="003611A3">
      <w:r>
        <w:rPr>
          <w:rStyle w:val="CommentReference"/>
        </w:rPr>
        <w:annotationRef/>
      </w:r>
      <w:r>
        <w:rPr>
          <w:sz w:val="20"/>
          <w:szCs w:val="20"/>
        </w:rPr>
        <w:t>Perhaps make this column light gray or something to show it's a total. Otherwise, it kind of blends in as if it's just another category.</w:t>
      </w:r>
    </w:p>
  </w:comment>
  <w:comment w:id="33" w:author="Abdul Rahman Shaikh" w:date="2025-02-25T10:36:00Z" w:initials="AS">
    <w:p w14:paraId="1A6A87F5" w14:textId="0838E37E" w:rsidR="00052A7F" w:rsidRDefault="00052A7F">
      <w:pPr>
        <w:pStyle w:val="CommentText"/>
      </w:pPr>
      <w:r>
        <w:rPr>
          <w:rStyle w:val="CommentReference"/>
        </w:rPr>
        <w:annotationRef/>
      </w:r>
      <w:r w:rsidRPr="41E9CD3D">
        <w:t xml:space="preserve">Change this vis. I dont see a point in the colors for the states, instead just have the abbreviations and the numbers on the state. See this link - </w:t>
      </w:r>
    </w:p>
    <w:p w14:paraId="37565B70" w14:textId="1AE176C0" w:rsidR="00052A7F" w:rsidRDefault="00052A7F">
      <w:pPr>
        <w:pStyle w:val="CommentText"/>
      </w:pPr>
    </w:p>
    <w:p w14:paraId="392565A4" w14:textId="189D4C98" w:rsidR="00052A7F" w:rsidRDefault="00052A7F">
      <w:pPr>
        <w:pStyle w:val="CommentText"/>
      </w:pPr>
      <w:hyperlink r:id="rId1">
        <w:r w:rsidRPr="17498F6D">
          <w:rPr>
            <w:rStyle w:val="Hyperlink"/>
          </w:rPr>
          <w:t>https://i.sstatic.net/38GrU.jpg</w:t>
        </w:r>
      </w:hyperlink>
    </w:p>
    <w:p w14:paraId="555CE425" w14:textId="5A4C80AA" w:rsidR="00052A7F" w:rsidRDefault="00052A7F">
      <w:pPr>
        <w:pStyle w:val="CommentText"/>
      </w:pPr>
    </w:p>
    <w:p w14:paraId="67AE4B89" w14:textId="10302B6C" w:rsidR="00052A7F" w:rsidRDefault="00052A7F">
      <w:pPr>
        <w:pStyle w:val="CommentText"/>
      </w:pPr>
      <w:r w:rsidRPr="7B3DEBB8">
        <w:t>The color can be used as a heatmap to show the number. Use a light color not like the blue in the image</w:t>
      </w:r>
    </w:p>
    <w:p w14:paraId="1433F82C" w14:textId="35C407FD" w:rsidR="00052A7F" w:rsidRDefault="00052A7F">
      <w:pPr>
        <w:pStyle w:val="CommentText"/>
      </w:pPr>
    </w:p>
  </w:comment>
  <w:comment w:id="34" w:author="Madhu Goutham Reddy Ambati" w:date="2025-02-26T11:03:00Z" w:initials="MGRA">
    <w:p w14:paraId="686C9D3A" w14:textId="77777777" w:rsidR="00371A31" w:rsidRDefault="00371A31" w:rsidP="00371A31">
      <w:r>
        <w:rPr>
          <w:rStyle w:val="CommentReference"/>
        </w:rPr>
        <w:annotationRef/>
      </w:r>
      <w:r>
        <w:rPr>
          <w:sz w:val="20"/>
          <w:szCs w:val="20"/>
        </w:rPr>
        <w:t>Changed the image into heatmap by removing different colors</w:t>
      </w:r>
    </w:p>
  </w:comment>
  <w:comment w:id="35" w:author="Courtney Hughes" w:date="2025-08-11T15:15:00Z" w:initials="CH">
    <w:p w14:paraId="2A198F86" w14:textId="77777777" w:rsidR="00FE10EC" w:rsidRDefault="0060574F" w:rsidP="00FE10EC">
      <w:r>
        <w:rPr>
          <w:rStyle w:val="CommentReference"/>
        </w:rPr>
        <w:annotationRef/>
      </w:r>
      <w:r w:rsidR="00FE10EC">
        <w:rPr>
          <w:sz w:val="20"/>
          <w:szCs w:val="20"/>
        </w:rPr>
        <w:t>Would be sure to use the same wording in the table and figure as here for these terms. For example, in the table it says "Single-Unit" and in the figure it says "Single" and here it says "Single Residential." Also, be sure to be consistent with having a dash or not. Like here, there is a dash for #2 "Multi-Residential but not for #1 Single Residential.</w:t>
      </w:r>
    </w:p>
    <w:p w14:paraId="31A3D72E" w14:textId="77777777" w:rsidR="00FE10EC" w:rsidRDefault="00FE10EC" w:rsidP="00FE10EC"/>
    <w:p w14:paraId="0DD2CA1C" w14:textId="77777777" w:rsidR="00FE10EC" w:rsidRDefault="00FE10EC" w:rsidP="00FE10EC">
      <w:r>
        <w:rPr>
          <w:sz w:val="20"/>
          <w:szCs w:val="20"/>
        </w:rPr>
        <w:t>Also, for all these instances where the classifications are mentioned, I would put them in the same order. So if the table reads singe then multi then industrial, the text and the figure should start out this way, too. You can think about what order makes the most sense and then make sure all these go in that order. This will make it easier for the reader to take in and track.</w:t>
      </w:r>
    </w:p>
  </w:comment>
  <w:comment w:id="36" w:author="Courtney Hughes" w:date="2025-08-11T15:17:00Z" w:initials="CH">
    <w:p w14:paraId="5E621176" w14:textId="3645BA64" w:rsidR="004B0EC9" w:rsidRDefault="004B0EC9" w:rsidP="004B0EC9">
      <w:r>
        <w:rPr>
          <w:rStyle w:val="CommentReference"/>
        </w:rPr>
        <w:annotationRef/>
      </w:r>
      <w:r>
        <w:rPr>
          <w:sz w:val="20"/>
          <w:szCs w:val="20"/>
        </w:rPr>
        <w:t>This seems like it should all be one paragraph, not split into two.</w:t>
      </w:r>
    </w:p>
  </w:comment>
  <w:comment w:id="38" w:author="Abdul Rahman Shaikh" w:date="2025-02-25T10:40:00Z" w:initials="AS">
    <w:p w14:paraId="5D830157" w14:textId="689544D5" w:rsidR="005E4D35" w:rsidRDefault="005E4D35">
      <w:pPr>
        <w:pStyle w:val="CommentText"/>
      </w:pPr>
      <w:r>
        <w:rPr>
          <w:rStyle w:val="CommentReference"/>
        </w:rPr>
        <w:annotationRef/>
      </w:r>
      <w:r w:rsidRPr="4A3D76CB">
        <w:t>FIgure 3 is the map. add the sample annotated image.</w:t>
      </w:r>
    </w:p>
  </w:comment>
  <w:comment w:id="37" w:author="Abdul Rahman Shaikh" w:date="2025-03-12T15:08:00Z" w:initials="AS">
    <w:p w14:paraId="3ABFCC7A" w14:textId="42DDA5EF" w:rsidR="005E2FE1" w:rsidRDefault="005E2FE1">
      <w:pPr>
        <w:pStyle w:val="CommentText"/>
      </w:pPr>
      <w:r>
        <w:rPr>
          <w:rStyle w:val="CommentReference"/>
        </w:rPr>
        <w:annotationRef/>
      </w:r>
      <w:r w:rsidRPr="39465BEF">
        <w:t>change this too</w:t>
      </w:r>
    </w:p>
  </w:comment>
  <w:comment w:id="39" w:author="Abdul Rahman Shaikh" w:date="2025-03-12T15:08:00Z" w:initials="AS">
    <w:p w14:paraId="65466907" w14:textId="786FC0D2" w:rsidR="00217F04" w:rsidRDefault="00217F04">
      <w:pPr>
        <w:pStyle w:val="CommentText"/>
      </w:pPr>
      <w:r>
        <w:rPr>
          <w:rStyle w:val="CommentReference"/>
        </w:rPr>
        <w:annotationRef/>
      </w:r>
      <w:r w:rsidRPr="6440045E">
        <w:t>change this description to match the image</w:t>
      </w:r>
    </w:p>
  </w:comment>
  <w:comment w:id="42" w:author="Courtney Hughes" w:date="2025-08-11T15:54:00Z" w:initials="CH">
    <w:p w14:paraId="66DDACE9" w14:textId="77777777" w:rsidR="00DD7DC9" w:rsidRDefault="00DD7DC9" w:rsidP="00DD7DC9">
      <w:r>
        <w:rPr>
          <w:rStyle w:val="CommentReference"/>
        </w:rPr>
        <w:annotationRef/>
      </w:r>
      <w:r>
        <w:rPr>
          <w:sz w:val="20"/>
          <w:szCs w:val="20"/>
        </w:rPr>
        <w:t>Is it possible in the equation to have spaces after the commas?</w:t>
      </w:r>
    </w:p>
  </w:comment>
  <w:comment w:id="43" w:author="Courtney Hughes" w:date="2025-08-11T16:13:00Z" w:initials="CH">
    <w:p w14:paraId="46B6B7C7" w14:textId="77777777" w:rsidR="00FD1056" w:rsidRDefault="00FD1056" w:rsidP="00FD1056">
      <w:r>
        <w:rPr>
          <w:rStyle w:val="CommentReference"/>
        </w:rPr>
        <w:annotationRef/>
      </w:r>
      <w:r>
        <w:rPr>
          <w:sz w:val="20"/>
          <w:szCs w:val="20"/>
        </w:rPr>
        <w:t>When 5 values, I think there should be a comma 11,921</w:t>
      </w:r>
    </w:p>
  </w:comment>
  <w:comment w:id="44" w:author="Courtney Hughes" w:date="2025-08-11T16:22:00Z" w:initials="CH">
    <w:p w14:paraId="3979428B" w14:textId="77777777" w:rsidR="00B0218C" w:rsidRDefault="00B0218C" w:rsidP="00B0218C">
      <w:r>
        <w:rPr>
          <w:rStyle w:val="CommentReference"/>
        </w:rPr>
        <w:annotationRef/>
      </w:r>
      <w:r>
        <w:rPr>
          <w:sz w:val="20"/>
          <w:szCs w:val="20"/>
        </w:rPr>
        <w:t>the full justification formatting looks strange here</w:t>
      </w:r>
    </w:p>
  </w:comment>
  <w:comment w:id="45" w:author="Courtney Hughes" w:date="2025-08-11T16:35:00Z" w:initials="CH">
    <w:p w14:paraId="4B5849F3" w14:textId="77777777" w:rsidR="00317941" w:rsidRDefault="00317941" w:rsidP="00317941">
      <w:r>
        <w:rPr>
          <w:rStyle w:val="CommentReference"/>
        </w:rPr>
        <w:annotationRef/>
      </w:r>
      <w:r>
        <w:rPr>
          <w:sz w:val="20"/>
          <w:szCs w:val="20"/>
        </w:rPr>
        <w:t>There are usually spaces before and after = signs.</w:t>
      </w:r>
    </w:p>
  </w:comment>
  <w:comment w:id="46" w:author="Courtney Hughes" w:date="2025-08-11T16:35:00Z" w:initials="CH">
    <w:p w14:paraId="4A524B83" w14:textId="77777777" w:rsidR="00650DEF" w:rsidRDefault="00650DEF" w:rsidP="00650DEF">
      <w:r>
        <w:rPr>
          <w:rStyle w:val="CommentReference"/>
        </w:rPr>
        <w:annotationRef/>
      </w:r>
      <w:r>
        <w:rPr>
          <w:sz w:val="20"/>
          <w:szCs w:val="20"/>
        </w:rPr>
        <w:t>I'd recommend left justifying both of these columns, too.</w:t>
      </w:r>
    </w:p>
  </w:comment>
  <w:comment w:id="47" w:author="Courtney Hughes" w:date="2025-08-11T16:36:00Z" w:initials="CH">
    <w:p w14:paraId="7658C61A" w14:textId="77777777" w:rsidR="00F718B1" w:rsidRDefault="00F718B1" w:rsidP="00F718B1">
      <w:r>
        <w:rPr>
          <w:rStyle w:val="CommentReference"/>
        </w:rPr>
        <w:annotationRef/>
      </w:r>
      <w:r>
        <w:rPr>
          <w:sz w:val="20"/>
          <w:szCs w:val="20"/>
        </w:rPr>
        <w:t>the commas seem a little out of place in between the equations on each line.</w:t>
      </w:r>
    </w:p>
  </w:comment>
  <w:comment w:id="48" w:author="Courtney Hughes" w:date="2025-08-11T16:37:00Z" w:initials="CH">
    <w:p w14:paraId="772CEE90" w14:textId="77777777" w:rsidR="00246A90" w:rsidRDefault="00246A90" w:rsidP="00246A90">
      <w:r>
        <w:rPr>
          <w:rStyle w:val="CommentReference"/>
        </w:rPr>
        <w:annotationRef/>
      </w:r>
      <w:r>
        <w:rPr>
          <w:sz w:val="20"/>
          <w:szCs w:val="20"/>
        </w:rPr>
        <w:t>There seems to be an extra line space here.</w:t>
      </w:r>
    </w:p>
  </w:comment>
  <w:comment w:id="49" w:author="Courtney Hughes" w:date="2025-08-11T16:40:00Z" w:initials="CH">
    <w:p w14:paraId="56CF18A0" w14:textId="77777777" w:rsidR="00075698" w:rsidRDefault="00075698" w:rsidP="00075698">
      <w:r>
        <w:rPr>
          <w:rStyle w:val="CommentReference"/>
        </w:rPr>
        <w:annotationRef/>
      </w:r>
      <w:r>
        <w:rPr>
          <w:sz w:val="20"/>
          <w:szCs w:val="20"/>
        </w:rPr>
        <w:t>These were in italics for other figures. Should just be consistent. I'm sure it will depend on the journal choice and I realize that the journal isn't determined yet.</w:t>
      </w:r>
    </w:p>
  </w:comment>
  <w:comment w:id="50" w:author="Courtney Hughes" w:date="2025-08-11T18:51:00Z" w:initials="CH">
    <w:p w14:paraId="1C5D1E3B" w14:textId="77777777" w:rsidR="003D4475" w:rsidRDefault="003D4475" w:rsidP="003D4475">
      <w:r>
        <w:rPr>
          <w:rStyle w:val="CommentReference"/>
        </w:rPr>
        <w:annotationRef/>
      </w:r>
      <w:r>
        <w:rPr>
          <w:sz w:val="20"/>
          <w:szCs w:val="20"/>
        </w:rPr>
        <w:t>full justification formatting looks odd here.</w:t>
      </w:r>
    </w:p>
  </w:comment>
  <w:comment w:id="53" w:author="Courtney Hughes" w:date="2025-08-12T12:15:00Z" w:initials="CH">
    <w:p w14:paraId="38BC9EF8" w14:textId="77777777" w:rsidR="004D142A" w:rsidRDefault="004D142A" w:rsidP="004D142A">
      <w:r>
        <w:rPr>
          <w:rStyle w:val="CommentReference"/>
        </w:rPr>
        <w:annotationRef/>
      </w:r>
      <w:r>
        <w:rPr>
          <w:sz w:val="20"/>
          <w:szCs w:val="20"/>
        </w:rPr>
        <w:t>I like how the limitations sections is written.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BE6AD00" w15:done="0"/>
  <w15:commentEx w15:paraId="7C1377F0" w15:done="0"/>
  <w15:commentEx w15:paraId="176F005E" w15:done="0"/>
  <w15:commentEx w15:paraId="01BD02CA" w15:done="0"/>
  <w15:commentEx w15:paraId="5CA2A19E" w15:done="0"/>
  <w15:commentEx w15:paraId="441550E8" w15:done="0"/>
  <w15:commentEx w15:paraId="5BE29D03" w15:done="0"/>
  <w15:commentEx w15:paraId="60B5E5EC" w15:done="0"/>
  <w15:commentEx w15:paraId="20974A76" w15:done="0"/>
  <w15:commentEx w15:paraId="0D72E352" w15:done="0"/>
  <w15:commentEx w15:paraId="19FE144F" w15:done="0"/>
  <w15:commentEx w15:paraId="2B118D94" w15:done="0"/>
  <w15:commentEx w15:paraId="40328837" w15:done="0"/>
  <w15:commentEx w15:paraId="4347BDDC" w15:done="0"/>
  <w15:commentEx w15:paraId="71F14ADC" w15:done="0"/>
  <w15:commentEx w15:paraId="4CEEF4E7" w15:done="0"/>
  <w15:commentEx w15:paraId="088550A4" w15:done="0"/>
  <w15:commentEx w15:paraId="7CEE531A" w15:done="0"/>
  <w15:commentEx w15:paraId="1433F82C" w15:done="1"/>
  <w15:commentEx w15:paraId="686C9D3A" w15:paraIdParent="1433F82C" w15:done="1"/>
  <w15:commentEx w15:paraId="0DD2CA1C" w15:done="0"/>
  <w15:commentEx w15:paraId="5E621176" w15:done="0"/>
  <w15:commentEx w15:paraId="5D830157" w15:done="0"/>
  <w15:commentEx w15:paraId="3ABFCC7A" w15:done="0"/>
  <w15:commentEx w15:paraId="65466907" w15:done="1"/>
  <w15:commentEx w15:paraId="66DDACE9" w15:done="0"/>
  <w15:commentEx w15:paraId="46B6B7C7" w15:done="0"/>
  <w15:commentEx w15:paraId="3979428B" w15:done="0"/>
  <w15:commentEx w15:paraId="4B5849F3" w15:done="0"/>
  <w15:commentEx w15:paraId="4A524B83" w15:done="0"/>
  <w15:commentEx w15:paraId="7658C61A" w15:done="0"/>
  <w15:commentEx w15:paraId="772CEE90" w15:done="0"/>
  <w15:commentEx w15:paraId="56CF18A0" w15:done="0"/>
  <w15:commentEx w15:paraId="1C5D1E3B" w15:done="0"/>
  <w15:commentEx w15:paraId="38BC9E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4B96633" w16cex:dateUtc="2025-08-11T19:59:00Z"/>
  <w16cex:commentExtensible w16cex:durableId="728AD90B" w16cex:dateUtc="2025-08-11T19:01:00Z"/>
  <w16cex:commentExtensible w16cex:durableId="5D37957C" w16cex:dateUtc="2025-08-11T19:51:00Z"/>
  <w16cex:commentExtensible w16cex:durableId="2DEC7F22" w16cex:dateUtc="2025-08-11T19:58:00Z"/>
  <w16cex:commentExtensible w16cex:durableId="345FCBFE" w16cex:dateUtc="2025-08-11T19:23:00Z"/>
  <w16cex:commentExtensible w16cex:durableId="50689FA3" w16cex:dateUtc="2025-08-11T19:25:00Z"/>
  <w16cex:commentExtensible w16cex:durableId="1D7E60A2" w16cex:dateUtc="2025-08-11T19:27:00Z"/>
  <w16cex:commentExtensible w16cex:durableId="0819D99D" w16cex:dateUtc="2025-08-11T19:28:00Z"/>
  <w16cex:commentExtensible w16cex:durableId="74E0EDA0" w16cex:dateUtc="2025-08-11T19:23:00Z"/>
  <w16cex:commentExtensible w16cex:durableId="535F067E" w16cex:dateUtc="2025-08-11T19:29:00Z"/>
  <w16cex:commentExtensible w16cex:durableId="551ACDAC" w16cex:dateUtc="2025-08-11T19:26:00Z"/>
  <w16cex:commentExtensible w16cex:durableId="36A78EDB" w16cex:dateUtc="2025-08-11T19:30:00Z"/>
  <w16cex:commentExtensible w16cex:durableId="1CB10E9C" w16cex:dateUtc="2025-08-11T19:35:00Z"/>
  <w16cex:commentExtensible w16cex:durableId="0B3CDFC9" w16cex:dateUtc="2025-08-11T19:36:00Z"/>
  <w16cex:commentExtensible w16cex:durableId="0FCD176B" w16cex:dateUtc="2025-08-11T19:57:00Z"/>
  <w16cex:commentExtensible w16cex:durableId="78693A09" w16cex:dateUtc="2025-08-11T20:07:00Z"/>
  <w16cex:commentExtensible w16cex:durableId="1A43499C" w16cex:dateUtc="2025-08-11T20:08:00Z"/>
  <w16cex:commentExtensible w16cex:durableId="3BEE77FC" w16cex:dateUtc="2025-08-11T20:16:00Z"/>
  <w16cex:commentExtensible w16cex:durableId="4B6F4C7F" w16cex:dateUtc="2025-02-25T16:36:00Z"/>
  <w16cex:commentExtensible w16cex:durableId="69026948" w16cex:dateUtc="2025-02-26T17:03:00Z"/>
  <w16cex:commentExtensible w16cex:durableId="371708F2" w16cex:dateUtc="2025-08-11T20:15:00Z"/>
  <w16cex:commentExtensible w16cex:durableId="12211257" w16cex:dateUtc="2025-08-11T20:17:00Z"/>
  <w16cex:commentExtensible w16cex:durableId="29873382" w16cex:dateUtc="2025-02-25T16:40:00Z"/>
  <w16cex:commentExtensible w16cex:durableId="749D0D8A" w16cex:dateUtc="2025-03-12T20:08:00Z"/>
  <w16cex:commentExtensible w16cex:durableId="2E19F226" w16cex:dateUtc="2025-03-12T20:08:00Z"/>
  <w16cex:commentExtensible w16cex:durableId="71F0C009" w16cex:dateUtc="2025-08-11T20:54:00Z"/>
  <w16cex:commentExtensible w16cex:durableId="2EA710DC" w16cex:dateUtc="2025-08-11T21:13:00Z"/>
  <w16cex:commentExtensible w16cex:durableId="4D3F795B" w16cex:dateUtc="2025-08-11T21:22:00Z"/>
  <w16cex:commentExtensible w16cex:durableId="4EDEB7CE" w16cex:dateUtc="2025-08-11T21:35:00Z"/>
  <w16cex:commentExtensible w16cex:durableId="42007584" w16cex:dateUtc="2025-08-11T21:35:00Z"/>
  <w16cex:commentExtensible w16cex:durableId="6F1A2496" w16cex:dateUtc="2025-08-11T21:36:00Z"/>
  <w16cex:commentExtensible w16cex:durableId="7A642029" w16cex:dateUtc="2025-08-11T21:37:00Z"/>
  <w16cex:commentExtensible w16cex:durableId="0FDE836B" w16cex:dateUtc="2025-08-11T21:40:00Z"/>
  <w16cex:commentExtensible w16cex:durableId="022E631B" w16cex:dateUtc="2025-08-11T23:51:00Z"/>
  <w16cex:commentExtensible w16cex:durableId="507D4A6A" w16cex:dateUtc="2025-08-12T17: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BE6AD00" w16cid:durableId="14B96633"/>
  <w16cid:commentId w16cid:paraId="7C1377F0" w16cid:durableId="728AD90B"/>
  <w16cid:commentId w16cid:paraId="176F005E" w16cid:durableId="5D37957C"/>
  <w16cid:commentId w16cid:paraId="01BD02CA" w16cid:durableId="2DEC7F22"/>
  <w16cid:commentId w16cid:paraId="5CA2A19E" w16cid:durableId="345FCBFE"/>
  <w16cid:commentId w16cid:paraId="441550E8" w16cid:durableId="50689FA3"/>
  <w16cid:commentId w16cid:paraId="5BE29D03" w16cid:durableId="1D7E60A2"/>
  <w16cid:commentId w16cid:paraId="60B5E5EC" w16cid:durableId="0819D99D"/>
  <w16cid:commentId w16cid:paraId="20974A76" w16cid:durableId="74E0EDA0"/>
  <w16cid:commentId w16cid:paraId="0D72E352" w16cid:durableId="535F067E"/>
  <w16cid:commentId w16cid:paraId="19FE144F" w16cid:durableId="551ACDAC"/>
  <w16cid:commentId w16cid:paraId="2B118D94" w16cid:durableId="36A78EDB"/>
  <w16cid:commentId w16cid:paraId="40328837" w16cid:durableId="1CB10E9C"/>
  <w16cid:commentId w16cid:paraId="4347BDDC" w16cid:durableId="0B3CDFC9"/>
  <w16cid:commentId w16cid:paraId="71F14ADC" w16cid:durableId="0FCD176B"/>
  <w16cid:commentId w16cid:paraId="4CEEF4E7" w16cid:durableId="78693A09"/>
  <w16cid:commentId w16cid:paraId="088550A4" w16cid:durableId="1A43499C"/>
  <w16cid:commentId w16cid:paraId="7CEE531A" w16cid:durableId="3BEE77FC"/>
  <w16cid:commentId w16cid:paraId="1433F82C" w16cid:durableId="4B6F4C7F"/>
  <w16cid:commentId w16cid:paraId="686C9D3A" w16cid:durableId="69026948"/>
  <w16cid:commentId w16cid:paraId="0DD2CA1C" w16cid:durableId="371708F2"/>
  <w16cid:commentId w16cid:paraId="5E621176" w16cid:durableId="12211257"/>
  <w16cid:commentId w16cid:paraId="5D830157" w16cid:durableId="29873382"/>
  <w16cid:commentId w16cid:paraId="3ABFCC7A" w16cid:durableId="749D0D8A"/>
  <w16cid:commentId w16cid:paraId="65466907" w16cid:durableId="2E19F226"/>
  <w16cid:commentId w16cid:paraId="66DDACE9" w16cid:durableId="71F0C009"/>
  <w16cid:commentId w16cid:paraId="46B6B7C7" w16cid:durableId="2EA710DC"/>
  <w16cid:commentId w16cid:paraId="3979428B" w16cid:durableId="4D3F795B"/>
  <w16cid:commentId w16cid:paraId="4B5849F3" w16cid:durableId="4EDEB7CE"/>
  <w16cid:commentId w16cid:paraId="4A524B83" w16cid:durableId="42007584"/>
  <w16cid:commentId w16cid:paraId="7658C61A" w16cid:durableId="6F1A2496"/>
  <w16cid:commentId w16cid:paraId="772CEE90" w16cid:durableId="7A642029"/>
  <w16cid:commentId w16cid:paraId="56CF18A0" w16cid:durableId="0FDE836B"/>
  <w16cid:commentId w16cid:paraId="1C5D1E3B" w16cid:durableId="022E631B"/>
  <w16cid:commentId w16cid:paraId="38BC9EF8" w16cid:durableId="507D4A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8DDEB5" w14:textId="77777777" w:rsidR="00E8160B" w:rsidRDefault="00E8160B" w:rsidP="008C2449">
      <w:r>
        <w:separator/>
      </w:r>
    </w:p>
  </w:endnote>
  <w:endnote w:type="continuationSeparator" w:id="0">
    <w:p w14:paraId="7B1FA779" w14:textId="77777777" w:rsidR="00E8160B" w:rsidRDefault="00E8160B" w:rsidP="008C2449">
      <w:r>
        <w:continuationSeparator/>
      </w:r>
    </w:p>
  </w:endnote>
  <w:endnote w:type="continuationNotice" w:id="1">
    <w:p w14:paraId="34A25187" w14:textId="77777777" w:rsidR="00E8160B" w:rsidRDefault="00E816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Yu Mincho">
    <w:panose1 w:val="02020400000000000000"/>
    <w:charset w:val="80"/>
    <w:family w:val="roman"/>
    <w:pitch w:val="variable"/>
    <w:sig w:usb0="800002E7" w:usb1="2AC7FCFF" w:usb2="00000012" w:usb3="00000000" w:csb0="000200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2F00F1F" w14:paraId="03E2BE4E" w14:textId="77777777" w:rsidTr="22F00F1F">
      <w:trPr>
        <w:trHeight w:val="300"/>
      </w:trPr>
      <w:tc>
        <w:tcPr>
          <w:tcW w:w="3120" w:type="dxa"/>
        </w:tcPr>
        <w:p w14:paraId="3E0AC2DE" w14:textId="1AE4E14E" w:rsidR="22F00F1F" w:rsidRDefault="22F00F1F" w:rsidP="22F00F1F">
          <w:pPr>
            <w:pStyle w:val="Header"/>
            <w:ind w:left="-115"/>
          </w:pPr>
        </w:p>
      </w:tc>
      <w:tc>
        <w:tcPr>
          <w:tcW w:w="3120" w:type="dxa"/>
        </w:tcPr>
        <w:p w14:paraId="752A0EE2" w14:textId="5D64AB6D" w:rsidR="22F00F1F" w:rsidRDefault="22F00F1F" w:rsidP="22F00F1F">
          <w:pPr>
            <w:pStyle w:val="Header"/>
            <w:jc w:val="center"/>
          </w:pPr>
        </w:p>
      </w:tc>
      <w:tc>
        <w:tcPr>
          <w:tcW w:w="3120" w:type="dxa"/>
        </w:tcPr>
        <w:p w14:paraId="38FC0158" w14:textId="0AAEACF9" w:rsidR="22F00F1F" w:rsidRDefault="22F00F1F" w:rsidP="22F00F1F">
          <w:pPr>
            <w:pStyle w:val="Header"/>
            <w:ind w:right="-115"/>
            <w:jc w:val="right"/>
          </w:pPr>
        </w:p>
      </w:tc>
    </w:tr>
  </w:tbl>
  <w:p w14:paraId="3ABB5D42" w14:textId="1B340A61" w:rsidR="00AE0546" w:rsidRDefault="00AE05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320"/>
      <w:gridCol w:w="4320"/>
      <w:gridCol w:w="4320"/>
    </w:tblGrid>
    <w:tr w:rsidR="22F00F1F" w14:paraId="190F26AB" w14:textId="77777777" w:rsidTr="22F00F1F">
      <w:trPr>
        <w:trHeight w:val="300"/>
      </w:trPr>
      <w:tc>
        <w:tcPr>
          <w:tcW w:w="4320" w:type="dxa"/>
        </w:tcPr>
        <w:p w14:paraId="1D8049C7" w14:textId="0FA5CF17" w:rsidR="22F00F1F" w:rsidRDefault="22F00F1F" w:rsidP="22F00F1F">
          <w:pPr>
            <w:pStyle w:val="Header"/>
            <w:ind w:left="-115"/>
          </w:pPr>
        </w:p>
      </w:tc>
      <w:tc>
        <w:tcPr>
          <w:tcW w:w="4320" w:type="dxa"/>
        </w:tcPr>
        <w:p w14:paraId="1929DB51" w14:textId="51804BEC" w:rsidR="22F00F1F" w:rsidRDefault="22F00F1F" w:rsidP="22F00F1F">
          <w:pPr>
            <w:pStyle w:val="Header"/>
            <w:jc w:val="center"/>
          </w:pPr>
        </w:p>
      </w:tc>
      <w:tc>
        <w:tcPr>
          <w:tcW w:w="4320" w:type="dxa"/>
        </w:tcPr>
        <w:p w14:paraId="121D821F" w14:textId="7C36F045" w:rsidR="22F00F1F" w:rsidRDefault="22F00F1F" w:rsidP="22F00F1F">
          <w:pPr>
            <w:pStyle w:val="Header"/>
            <w:ind w:right="-115"/>
            <w:jc w:val="right"/>
          </w:pPr>
        </w:p>
      </w:tc>
    </w:tr>
  </w:tbl>
  <w:p w14:paraId="0E721262" w14:textId="22EE0CDD" w:rsidR="00AE0546" w:rsidRDefault="00AE05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2F00F1F" w14:paraId="6176DC67" w14:textId="77777777" w:rsidTr="22F00F1F">
      <w:trPr>
        <w:trHeight w:val="300"/>
      </w:trPr>
      <w:tc>
        <w:tcPr>
          <w:tcW w:w="3120" w:type="dxa"/>
        </w:tcPr>
        <w:p w14:paraId="13AF2020" w14:textId="35336790" w:rsidR="22F00F1F" w:rsidRDefault="22F00F1F" w:rsidP="22F00F1F">
          <w:pPr>
            <w:pStyle w:val="Header"/>
            <w:ind w:left="-115"/>
          </w:pPr>
        </w:p>
      </w:tc>
      <w:tc>
        <w:tcPr>
          <w:tcW w:w="3120" w:type="dxa"/>
        </w:tcPr>
        <w:p w14:paraId="3757E034" w14:textId="4D7C4DC3" w:rsidR="22F00F1F" w:rsidRDefault="22F00F1F" w:rsidP="22F00F1F">
          <w:pPr>
            <w:pStyle w:val="Header"/>
            <w:jc w:val="center"/>
          </w:pPr>
        </w:p>
      </w:tc>
      <w:tc>
        <w:tcPr>
          <w:tcW w:w="3120" w:type="dxa"/>
        </w:tcPr>
        <w:p w14:paraId="5E06A16B" w14:textId="5CD0E748" w:rsidR="22F00F1F" w:rsidRDefault="22F00F1F" w:rsidP="22F00F1F">
          <w:pPr>
            <w:pStyle w:val="Header"/>
            <w:ind w:right="-115"/>
            <w:jc w:val="right"/>
          </w:pPr>
        </w:p>
      </w:tc>
    </w:tr>
  </w:tbl>
  <w:p w14:paraId="78C5DF00" w14:textId="02600CBE" w:rsidR="00AE0546" w:rsidRDefault="00AE05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4F8332" w14:textId="77777777" w:rsidR="00E8160B" w:rsidRDefault="00E8160B" w:rsidP="008C2449">
      <w:r>
        <w:separator/>
      </w:r>
    </w:p>
  </w:footnote>
  <w:footnote w:type="continuationSeparator" w:id="0">
    <w:p w14:paraId="75244558" w14:textId="77777777" w:rsidR="00E8160B" w:rsidRDefault="00E8160B" w:rsidP="008C2449">
      <w:r>
        <w:continuationSeparator/>
      </w:r>
    </w:p>
  </w:footnote>
  <w:footnote w:type="continuationNotice" w:id="1">
    <w:p w14:paraId="0DE3779F" w14:textId="77777777" w:rsidR="00E8160B" w:rsidRDefault="00E816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2F00F1F" w14:paraId="2353A342" w14:textId="77777777" w:rsidTr="22F00F1F">
      <w:trPr>
        <w:trHeight w:val="300"/>
      </w:trPr>
      <w:tc>
        <w:tcPr>
          <w:tcW w:w="3120" w:type="dxa"/>
        </w:tcPr>
        <w:p w14:paraId="44520F61" w14:textId="23C9F18A" w:rsidR="22F00F1F" w:rsidRDefault="22F00F1F" w:rsidP="22F00F1F">
          <w:pPr>
            <w:pStyle w:val="Header"/>
            <w:ind w:left="-115"/>
          </w:pPr>
        </w:p>
      </w:tc>
      <w:tc>
        <w:tcPr>
          <w:tcW w:w="3120" w:type="dxa"/>
        </w:tcPr>
        <w:p w14:paraId="5F7F2F63" w14:textId="51C1C087" w:rsidR="22F00F1F" w:rsidRDefault="22F00F1F" w:rsidP="22F00F1F">
          <w:pPr>
            <w:pStyle w:val="Header"/>
            <w:jc w:val="center"/>
          </w:pPr>
        </w:p>
      </w:tc>
      <w:tc>
        <w:tcPr>
          <w:tcW w:w="3120" w:type="dxa"/>
        </w:tcPr>
        <w:p w14:paraId="528EFB30" w14:textId="51449831" w:rsidR="22F00F1F" w:rsidRDefault="22F00F1F" w:rsidP="22F00F1F">
          <w:pPr>
            <w:pStyle w:val="Header"/>
            <w:ind w:right="-115"/>
            <w:jc w:val="right"/>
          </w:pPr>
        </w:p>
      </w:tc>
    </w:tr>
  </w:tbl>
  <w:p w14:paraId="540FE3E2" w14:textId="77C499AF" w:rsidR="00AE0546" w:rsidRDefault="00AE05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320"/>
      <w:gridCol w:w="4320"/>
      <w:gridCol w:w="4320"/>
    </w:tblGrid>
    <w:tr w:rsidR="22F00F1F" w14:paraId="60AF1515" w14:textId="77777777" w:rsidTr="22F00F1F">
      <w:trPr>
        <w:trHeight w:val="300"/>
      </w:trPr>
      <w:tc>
        <w:tcPr>
          <w:tcW w:w="4320" w:type="dxa"/>
        </w:tcPr>
        <w:p w14:paraId="1492E70B" w14:textId="4665C565" w:rsidR="22F00F1F" w:rsidRDefault="22F00F1F" w:rsidP="22F00F1F">
          <w:pPr>
            <w:pStyle w:val="Header"/>
            <w:ind w:left="-115"/>
          </w:pPr>
        </w:p>
      </w:tc>
      <w:tc>
        <w:tcPr>
          <w:tcW w:w="4320" w:type="dxa"/>
        </w:tcPr>
        <w:p w14:paraId="5A375711" w14:textId="434C711B" w:rsidR="22F00F1F" w:rsidRDefault="22F00F1F" w:rsidP="22F00F1F">
          <w:pPr>
            <w:pStyle w:val="Header"/>
            <w:jc w:val="center"/>
          </w:pPr>
        </w:p>
      </w:tc>
      <w:tc>
        <w:tcPr>
          <w:tcW w:w="4320" w:type="dxa"/>
        </w:tcPr>
        <w:p w14:paraId="50578B11" w14:textId="248373E0" w:rsidR="22F00F1F" w:rsidRDefault="22F00F1F" w:rsidP="22F00F1F">
          <w:pPr>
            <w:pStyle w:val="Header"/>
            <w:ind w:right="-115"/>
            <w:jc w:val="right"/>
          </w:pPr>
        </w:p>
      </w:tc>
    </w:tr>
  </w:tbl>
  <w:p w14:paraId="5602A1B7" w14:textId="2B95B0A9" w:rsidR="00AE0546" w:rsidRDefault="00AE05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2F00F1F" w14:paraId="065DEA1C" w14:textId="77777777" w:rsidTr="22F00F1F">
      <w:trPr>
        <w:trHeight w:val="300"/>
      </w:trPr>
      <w:tc>
        <w:tcPr>
          <w:tcW w:w="3120" w:type="dxa"/>
        </w:tcPr>
        <w:p w14:paraId="102F347F" w14:textId="19DC4F20" w:rsidR="22F00F1F" w:rsidRDefault="22F00F1F" w:rsidP="22F00F1F">
          <w:pPr>
            <w:pStyle w:val="Header"/>
            <w:ind w:left="-115"/>
          </w:pPr>
        </w:p>
      </w:tc>
      <w:tc>
        <w:tcPr>
          <w:tcW w:w="3120" w:type="dxa"/>
        </w:tcPr>
        <w:p w14:paraId="45071FCE" w14:textId="6BF48264" w:rsidR="22F00F1F" w:rsidRDefault="22F00F1F" w:rsidP="22F00F1F">
          <w:pPr>
            <w:pStyle w:val="Header"/>
            <w:jc w:val="center"/>
          </w:pPr>
        </w:p>
      </w:tc>
      <w:tc>
        <w:tcPr>
          <w:tcW w:w="3120" w:type="dxa"/>
        </w:tcPr>
        <w:p w14:paraId="38F745A7" w14:textId="3E9E2A0E" w:rsidR="22F00F1F" w:rsidRDefault="22F00F1F" w:rsidP="22F00F1F">
          <w:pPr>
            <w:pStyle w:val="Header"/>
            <w:ind w:right="-115"/>
            <w:jc w:val="right"/>
          </w:pPr>
        </w:p>
      </w:tc>
    </w:tr>
  </w:tbl>
  <w:p w14:paraId="7C9DC2C8" w14:textId="2F83E5EA" w:rsidR="00AE0546" w:rsidRDefault="00AE0546">
    <w:pPr>
      <w:pStyle w:val="Header"/>
    </w:pPr>
  </w:p>
</w:hdr>
</file>

<file path=word/intelligence2.xml><?xml version="1.0" encoding="utf-8"?>
<int2:intelligence xmlns:int2="http://schemas.microsoft.com/office/intelligence/2020/intelligence" xmlns:oel="http://schemas.microsoft.com/office/2019/extlst">
  <int2:observations>
    <int2:textHash int2:hashCode="xPfiTa/fl/gubV" int2:id="maNoZEB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445112"/>
    <w:multiLevelType w:val="hybridMultilevel"/>
    <w:tmpl w:val="F11C5B90"/>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4526E21"/>
    <w:multiLevelType w:val="multilevel"/>
    <w:tmpl w:val="7F0A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075C57"/>
    <w:multiLevelType w:val="hybridMultilevel"/>
    <w:tmpl w:val="D96A7842"/>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77B2C42"/>
    <w:multiLevelType w:val="multilevel"/>
    <w:tmpl w:val="17DC9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DB73C6"/>
    <w:multiLevelType w:val="multilevel"/>
    <w:tmpl w:val="8AE2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862F09"/>
    <w:multiLevelType w:val="hybridMultilevel"/>
    <w:tmpl w:val="FFFFFFFF"/>
    <w:lvl w:ilvl="0" w:tplc="64FA23A6">
      <w:start w:val="1"/>
      <w:numFmt w:val="decimal"/>
      <w:lvlText w:val="%1."/>
      <w:lvlJc w:val="left"/>
      <w:pPr>
        <w:ind w:left="720" w:hanging="360"/>
      </w:pPr>
    </w:lvl>
    <w:lvl w:ilvl="1" w:tplc="1F1A963A">
      <w:start w:val="1"/>
      <w:numFmt w:val="lowerLetter"/>
      <w:lvlText w:val="%2."/>
      <w:lvlJc w:val="left"/>
      <w:pPr>
        <w:ind w:left="1440" w:hanging="360"/>
      </w:pPr>
    </w:lvl>
    <w:lvl w:ilvl="2" w:tplc="C53C142A">
      <w:start w:val="1"/>
      <w:numFmt w:val="lowerRoman"/>
      <w:lvlText w:val="%3."/>
      <w:lvlJc w:val="right"/>
      <w:pPr>
        <w:ind w:left="2160" w:hanging="180"/>
      </w:pPr>
    </w:lvl>
    <w:lvl w:ilvl="3" w:tplc="E174CACA">
      <w:start w:val="1"/>
      <w:numFmt w:val="decimal"/>
      <w:lvlText w:val="%4."/>
      <w:lvlJc w:val="left"/>
      <w:pPr>
        <w:ind w:left="2880" w:hanging="360"/>
      </w:pPr>
    </w:lvl>
    <w:lvl w:ilvl="4" w:tplc="49FCD2CA">
      <w:start w:val="1"/>
      <w:numFmt w:val="lowerLetter"/>
      <w:lvlText w:val="%5."/>
      <w:lvlJc w:val="left"/>
      <w:pPr>
        <w:ind w:left="3600" w:hanging="360"/>
      </w:pPr>
    </w:lvl>
    <w:lvl w:ilvl="5" w:tplc="06788A60">
      <w:start w:val="1"/>
      <w:numFmt w:val="lowerRoman"/>
      <w:lvlText w:val="%6."/>
      <w:lvlJc w:val="right"/>
      <w:pPr>
        <w:ind w:left="4320" w:hanging="180"/>
      </w:pPr>
    </w:lvl>
    <w:lvl w:ilvl="6" w:tplc="208604F2">
      <w:start w:val="1"/>
      <w:numFmt w:val="decimal"/>
      <w:lvlText w:val="%7."/>
      <w:lvlJc w:val="left"/>
      <w:pPr>
        <w:ind w:left="5040" w:hanging="360"/>
      </w:pPr>
    </w:lvl>
    <w:lvl w:ilvl="7" w:tplc="314C7932">
      <w:start w:val="1"/>
      <w:numFmt w:val="lowerLetter"/>
      <w:lvlText w:val="%8."/>
      <w:lvlJc w:val="left"/>
      <w:pPr>
        <w:ind w:left="5760" w:hanging="360"/>
      </w:pPr>
    </w:lvl>
    <w:lvl w:ilvl="8" w:tplc="F9D62AF4">
      <w:start w:val="1"/>
      <w:numFmt w:val="lowerRoman"/>
      <w:lvlText w:val="%9."/>
      <w:lvlJc w:val="right"/>
      <w:pPr>
        <w:ind w:left="6480" w:hanging="180"/>
      </w:pPr>
    </w:lvl>
  </w:abstractNum>
  <w:abstractNum w:abstractNumId="11" w15:restartNumberingAfterBreak="0">
    <w:nsid w:val="10233234"/>
    <w:multiLevelType w:val="hybridMultilevel"/>
    <w:tmpl w:val="FFFFFFFF"/>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02E66CE"/>
    <w:multiLevelType w:val="multilevel"/>
    <w:tmpl w:val="53FAF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2620CB"/>
    <w:multiLevelType w:val="multilevel"/>
    <w:tmpl w:val="9EF49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050148"/>
    <w:multiLevelType w:val="hybridMultilevel"/>
    <w:tmpl w:val="B9E2B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D0E5F"/>
    <w:multiLevelType w:val="multilevel"/>
    <w:tmpl w:val="00A07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C903A4"/>
    <w:multiLevelType w:val="hybridMultilevel"/>
    <w:tmpl w:val="9FDE8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313DD8"/>
    <w:multiLevelType w:val="multilevel"/>
    <w:tmpl w:val="79A2A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D20B72"/>
    <w:multiLevelType w:val="multilevel"/>
    <w:tmpl w:val="919E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476BDB"/>
    <w:multiLevelType w:val="hybridMultilevel"/>
    <w:tmpl w:val="CF0C8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606899"/>
    <w:multiLevelType w:val="multilevel"/>
    <w:tmpl w:val="11B6E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BC3135"/>
    <w:multiLevelType w:val="multilevel"/>
    <w:tmpl w:val="F20C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0A73F5"/>
    <w:multiLevelType w:val="hybridMultilevel"/>
    <w:tmpl w:val="6FFECCDE"/>
    <w:lvl w:ilvl="0" w:tplc="04090001">
      <w:start w:val="1"/>
      <w:numFmt w:val="bullet"/>
      <w:lvlText w:val=""/>
      <w:lvlJc w:val="left"/>
      <w:pPr>
        <w:ind w:left="36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33F32F42"/>
    <w:multiLevelType w:val="multilevel"/>
    <w:tmpl w:val="6692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4308DD"/>
    <w:multiLevelType w:val="hybridMultilevel"/>
    <w:tmpl w:val="BB90317C"/>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36575472"/>
    <w:multiLevelType w:val="multilevel"/>
    <w:tmpl w:val="E6782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DE5E5B"/>
    <w:multiLevelType w:val="multilevel"/>
    <w:tmpl w:val="4420D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F61DF1"/>
    <w:multiLevelType w:val="hybridMultilevel"/>
    <w:tmpl w:val="5EF8C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82206A"/>
    <w:multiLevelType w:val="multilevel"/>
    <w:tmpl w:val="9AD8D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BB1578"/>
    <w:multiLevelType w:val="hybridMultilevel"/>
    <w:tmpl w:val="AE2C75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A699B"/>
    <w:multiLevelType w:val="hybridMultilevel"/>
    <w:tmpl w:val="44165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6F0519"/>
    <w:multiLevelType w:val="hybridMultilevel"/>
    <w:tmpl w:val="FFFFFFFF"/>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42156D7F"/>
    <w:multiLevelType w:val="hybridMultilevel"/>
    <w:tmpl w:val="A3D805F6"/>
    <w:lvl w:ilvl="0" w:tplc="D14E453A">
      <w:numFmt w:val="bullet"/>
      <w:lvlText w:val=""/>
      <w:lvlJc w:val="left"/>
      <w:pPr>
        <w:ind w:left="740" w:hanging="38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75B3E"/>
    <w:multiLevelType w:val="multilevel"/>
    <w:tmpl w:val="4A98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CF1A6E"/>
    <w:multiLevelType w:val="multilevel"/>
    <w:tmpl w:val="6486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3F710B"/>
    <w:multiLevelType w:val="hybridMultilevel"/>
    <w:tmpl w:val="FFFFFFFF"/>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474016D5"/>
    <w:multiLevelType w:val="multilevel"/>
    <w:tmpl w:val="48C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CB746B"/>
    <w:multiLevelType w:val="multilevel"/>
    <w:tmpl w:val="DB3E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D9046D"/>
    <w:multiLevelType w:val="hybridMultilevel"/>
    <w:tmpl w:val="07DCC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BD3E32"/>
    <w:multiLevelType w:val="multilevel"/>
    <w:tmpl w:val="842E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B729FD"/>
    <w:multiLevelType w:val="hybridMultilevel"/>
    <w:tmpl w:val="F3C20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F90E1D"/>
    <w:multiLevelType w:val="multilevel"/>
    <w:tmpl w:val="4332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430EBF"/>
    <w:multiLevelType w:val="hybridMultilevel"/>
    <w:tmpl w:val="12D61DF2"/>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5A5E1568"/>
    <w:multiLevelType w:val="multilevel"/>
    <w:tmpl w:val="EB86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ABA6428"/>
    <w:multiLevelType w:val="hybridMultilevel"/>
    <w:tmpl w:val="FFFFFFFF"/>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5EC74210"/>
    <w:multiLevelType w:val="multilevel"/>
    <w:tmpl w:val="3E96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303AD3"/>
    <w:multiLevelType w:val="multilevel"/>
    <w:tmpl w:val="C7E8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810DCE"/>
    <w:multiLevelType w:val="hybridMultilevel"/>
    <w:tmpl w:val="09AC845A"/>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9A06D6B"/>
    <w:multiLevelType w:val="multilevel"/>
    <w:tmpl w:val="05981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8C23E7"/>
    <w:multiLevelType w:val="multilevel"/>
    <w:tmpl w:val="2EA26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C9E3854"/>
    <w:multiLevelType w:val="multilevel"/>
    <w:tmpl w:val="4ADA0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2D1963"/>
    <w:multiLevelType w:val="multilevel"/>
    <w:tmpl w:val="38EE7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FC079C3"/>
    <w:multiLevelType w:val="hybridMultilevel"/>
    <w:tmpl w:val="B2B0A95C"/>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702D2F50"/>
    <w:multiLevelType w:val="hybridMultilevel"/>
    <w:tmpl w:val="9892A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1AE6F53"/>
    <w:multiLevelType w:val="hybridMultilevel"/>
    <w:tmpl w:val="C8D2AE0A"/>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726C7AEE"/>
    <w:multiLevelType w:val="hybridMultilevel"/>
    <w:tmpl w:val="8062D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7E115F"/>
    <w:multiLevelType w:val="hybridMultilevel"/>
    <w:tmpl w:val="4CD27E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2D93FC1"/>
    <w:multiLevelType w:val="hybridMultilevel"/>
    <w:tmpl w:val="AB66D4CA"/>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76B147C6"/>
    <w:multiLevelType w:val="multilevel"/>
    <w:tmpl w:val="65DE8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B927534"/>
    <w:multiLevelType w:val="hybridMultilevel"/>
    <w:tmpl w:val="FFFFFFFF"/>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0" w15:restartNumberingAfterBreak="0">
    <w:nsid w:val="7DF315DE"/>
    <w:multiLevelType w:val="multilevel"/>
    <w:tmpl w:val="2A824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7180993">
    <w:abstractNumId w:val="15"/>
  </w:num>
  <w:num w:numId="2" w16cid:durableId="986011060">
    <w:abstractNumId w:val="0"/>
  </w:num>
  <w:num w:numId="3" w16cid:durableId="722024255">
    <w:abstractNumId w:val="1"/>
  </w:num>
  <w:num w:numId="4" w16cid:durableId="1278027759">
    <w:abstractNumId w:val="22"/>
  </w:num>
  <w:num w:numId="5" w16cid:durableId="684865864">
    <w:abstractNumId w:val="29"/>
  </w:num>
  <w:num w:numId="6" w16cid:durableId="1625186799">
    <w:abstractNumId w:val="2"/>
  </w:num>
  <w:num w:numId="7" w16cid:durableId="1296135982">
    <w:abstractNumId w:val="3"/>
  </w:num>
  <w:num w:numId="8" w16cid:durableId="1938630816">
    <w:abstractNumId w:val="4"/>
  </w:num>
  <w:num w:numId="9" w16cid:durableId="1843624840">
    <w:abstractNumId w:val="52"/>
  </w:num>
  <w:num w:numId="10" w16cid:durableId="2059235776">
    <w:abstractNumId w:val="14"/>
  </w:num>
  <w:num w:numId="11" w16cid:durableId="1564363479">
    <w:abstractNumId w:val="40"/>
  </w:num>
  <w:num w:numId="12" w16cid:durableId="1434785615">
    <w:abstractNumId w:val="55"/>
  </w:num>
  <w:num w:numId="13" w16cid:durableId="224992185">
    <w:abstractNumId w:val="30"/>
  </w:num>
  <w:num w:numId="14" w16cid:durableId="801967853">
    <w:abstractNumId w:val="24"/>
  </w:num>
  <w:num w:numId="15" w16cid:durableId="1139692616">
    <w:abstractNumId w:val="47"/>
  </w:num>
  <w:num w:numId="16" w16cid:durableId="926571776">
    <w:abstractNumId w:val="11"/>
  </w:num>
  <w:num w:numId="17" w16cid:durableId="1080297993">
    <w:abstractNumId w:val="31"/>
  </w:num>
  <w:num w:numId="18" w16cid:durableId="407701139">
    <w:abstractNumId w:val="59"/>
  </w:num>
  <w:num w:numId="19" w16cid:durableId="355232388">
    <w:abstractNumId w:val="35"/>
  </w:num>
  <w:num w:numId="20" w16cid:durableId="237636683">
    <w:abstractNumId w:val="57"/>
  </w:num>
  <w:num w:numId="21" w16cid:durableId="801193330">
    <w:abstractNumId w:val="7"/>
  </w:num>
  <w:num w:numId="22" w16cid:durableId="788202522">
    <w:abstractNumId w:val="44"/>
  </w:num>
  <w:num w:numId="23" w16cid:durableId="832453061">
    <w:abstractNumId w:val="53"/>
  </w:num>
  <w:num w:numId="24" w16cid:durableId="1684935260">
    <w:abstractNumId w:val="5"/>
  </w:num>
  <w:num w:numId="25" w16cid:durableId="1793478095">
    <w:abstractNumId w:val="38"/>
  </w:num>
  <w:num w:numId="26" w16cid:durableId="67000643">
    <w:abstractNumId w:val="16"/>
  </w:num>
  <w:num w:numId="27" w16cid:durableId="2059697240">
    <w:abstractNumId w:val="42"/>
  </w:num>
  <w:num w:numId="28" w16cid:durableId="280184999">
    <w:abstractNumId w:val="54"/>
  </w:num>
  <w:num w:numId="29" w16cid:durableId="279647258">
    <w:abstractNumId w:val="50"/>
  </w:num>
  <w:num w:numId="30" w16cid:durableId="207497600">
    <w:abstractNumId w:val="45"/>
  </w:num>
  <w:num w:numId="31" w16cid:durableId="1659461922">
    <w:abstractNumId w:val="58"/>
  </w:num>
  <w:num w:numId="32" w16cid:durableId="840434502">
    <w:abstractNumId w:val="28"/>
  </w:num>
  <w:num w:numId="33" w16cid:durableId="323365555">
    <w:abstractNumId w:val="34"/>
  </w:num>
  <w:num w:numId="34" w16cid:durableId="224995828">
    <w:abstractNumId w:val="41"/>
  </w:num>
  <w:num w:numId="35" w16cid:durableId="792140712">
    <w:abstractNumId w:val="33"/>
  </w:num>
  <w:num w:numId="36" w16cid:durableId="366561327">
    <w:abstractNumId w:val="26"/>
  </w:num>
  <w:num w:numId="37" w16cid:durableId="1308365139">
    <w:abstractNumId w:val="18"/>
  </w:num>
  <w:num w:numId="38" w16cid:durableId="34357150">
    <w:abstractNumId w:val="37"/>
  </w:num>
  <w:num w:numId="39" w16cid:durableId="974524832">
    <w:abstractNumId w:val="39"/>
  </w:num>
  <w:num w:numId="40" w16cid:durableId="849376278">
    <w:abstractNumId w:val="46"/>
  </w:num>
  <w:num w:numId="41" w16cid:durableId="803354811">
    <w:abstractNumId w:val="49"/>
  </w:num>
  <w:num w:numId="42" w16cid:durableId="555318742">
    <w:abstractNumId w:val="23"/>
  </w:num>
  <w:num w:numId="43" w16cid:durableId="1681076819">
    <w:abstractNumId w:val="8"/>
  </w:num>
  <w:num w:numId="44" w16cid:durableId="2038391374">
    <w:abstractNumId w:val="48"/>
  </w:num>
  <w:num w:numId="45" w16cid:durableId="849681122">
    <w:abstractNumId w:val="20"/>
  </w:num>
  <w:num w:numId="46" w16cid:durableId="1617253728">
    <w:abstractNumId w:val="9"/>
  </w:num>
  <w:num w:numId="47" w16cid:durableId="1051265800">
    <w:abstractNumId w:val="6"/>
  </w:num>
  <w:num w:numId="48" w16cid:durableId="354232614">
    <w:abstractNumId w:val="43"/>
  </w:num>
  <w:num w:numId="49" w16cid:durableId="47649011">
    <w:abstractNumId w:val="56"/>
  </w:num>
  <w:num w:numId="50" w16cid:durableId="1763718589">
    <w:abstractNumId w:val="32"/>
  </w:num>
  <w:num w:numId="51" w16cid:durableId="947588771">
    <w:abstractNumId w:val="60"/>
  </w:num>
  <w:num w:numId="52" w16cid:durableId="434862204">
    <w:abstractNumId w:val="36"/>
  </w:num>
  <w:num w:numId="53" w16cid:durableId="1935162894">
    <w:abstractNumId w:val="19"/>
  </w:num>
  <w:num w:numId="54" w16cid:durableId="1371341027">
    <w:abstractNumId w:val="27"/>
  </w:num>
  <w:num w:numId="55" w16cid:durableId="1842812454">
    <w:abstractNumId w:val="13"/>
  </w:num>
  <w:num w:numId="56" w16cid:durableId="751657537">
    <w:abstractNumId w:val="51"/>
  </w:num>
  <w:num w:numId="57" w16cid:durableId="1859389136">
    <w:abstractNumId w:val="12"/>
  </w:num>
  <w:num w:numId="58" w16cid:durableId="1769960862">
    <w:abstractNumId w:val="21"/>
  </w:num>
  <w:num w:numId="59" w16cid:durableId="947197291">
    <w:abstractNumId w:val="25"/>
  </w:num>
  <w:num w:numId="60" w16cid:durableId="29766759">
    <w:abstractNumId w:val="17"/>
  </w:num>
  <w:num w:numId="61" w16cid:durableId="835263967">
    <w:abstractNumId w:val="10"/>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ourtney Hughes">
    <w15:presenceInfo w15:providerId="AD" w15:userId="S::A1860960@mail.niu.edu::32d2b114-94e5-40a6-86b4-1a78ca8136b9"/>
  </w15:person>
  <w15:person w15:author="Abdul Rahman Shaikh">
    <w15:presenceInfo w15:providerId="AD" w15:userId="S::z1841128@students.niu.edu::12971bc7-de4d-4f40-ab20-506ccfe4ec13"/>
  </w15:person>
  <w15:person w15:author="Madhu Goutham Reddy Ambati">
    <w15:presenceInfo w15:providerId="AD" w15:userId="S::Z2005838@students.niu.edu::f01ad62f-7106-4fbc-9df6-f934f900e1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2A4"/>
    <w:rsid w:val="000004D3"/>
    <w:rsid w:val="0000093F"/>
    <w:rsid w:val="00002DFB"/>
    <w:rsid w:val="000030A1"/>
    <w:rsid w:val="000030C6"/>
    <w:rsid w:val="00003792"/>
    <w:rsid w:val="00003BE5"/>
    <w:rsid w:val="00004214"/>
    <w:rsid w:val="0000525A"/>
    <w:rsid w:val="000057E1"/>
    <w:rsid w:val="000061B7"/>
    <w:rsid w:val="00007C2D"/>
    <w:rsid w:val="00007D64"/>
    <w:rsid w:val="0000C883"/>
    <w:rsid w:val="00010195"/>
    <w:rsid w:val="0001073B"/>
    <w:rsid w:val="00010953"/>
    <w:rsid w:val="00011D3C"/>
    <w:rsid w:val="00011D64"/>
    <w:rsid w:val="000123C7"/>
    <w:rsid w:val="00012FFE"/>
    <w:rsid w:val="00013102"/>
    <w:rsid w:val="000138D7"/>
    <w:rsid w:val="00013C06"/>
    <w:rsid w:val="00013C1A"/>
    <w:rsid w:val="00013EA2"/>
    <w:rsid w:val="0001462A"/>
    <w:rsid w:val="000152A0"/>
    <w:rsid w:val="000155CE"/>
    <w:rsid w:val="0001561A"/>
    <w:rsid w:val="00015659"/>
    <w:rsid w:val="00016471"/>
    <w:rsid w:val="00016899"/>
    <w:rsid w:val="00016B13"/>
    <w:rsid w:val="0001766A"/>
    <w:rsid w:val="000178D4"/>
    <w:rsid w:val="00017BD8"/>
    <w:rsid w:val="00017F5E"/>
    <w:rsid w:val="000203FC"/>
    <w:rsid w:val="000204EE"/>
    <w:rsid w:val="00021369"/>
    <w:rsid w:val="00021391"/>
    <w:rsid w:val="00021E29"/>
    <w:rsid w:val="0002202E"/>
    <w:rsid w:val="0002231F"/>
    <w:rsid w:val="00022A64"/>
    <w:rsid w:val="000242FD"/>
    <w:rsid w:val="000255E4"/>
    <w:rsid w:val="00025854"/>
    <w:rsid w:val="00026774"/>
    <w:rsid w:val="00026CFC"/>
    <w:rsid w:val="00026E0D"/>
    <w:rsid w:val="00026EE0"/>
    <w:rsid w:val="0002716A"/>
    <w:rsid w:val="0002787D"/>
    <w:rsid w:val="000306C0"/>
    <w:rsid w:val="00030BFD"/>
    <w:rsid w:val="000311A7"/>
    <w:rsid w:val="00031732"/>
    <w:rsid w:val="00031867"/>
    <w:rsid w:val="00031B24"/>
    <w:rsid w:val="00032374"/>
    <w:rsid w:val="00032384"/>
    <w:rsid w:val="00032FBC"/>
    <w:rsid w:val="0003382F"/>
    <w:rsid w:val="00033B3F"/>
    <w:rsid w:val="00033E37"/>
    <w:rsid w:val="000341E2"/>
    <w:rsid w:val="00034B8E"/>
    <w:rsid w:val="0003565A"/>
    <w:rsid w:val="00035C20"/>
    <w:rsid w:val="00035D94"/>
    <w:rsid w:val="00041867"/>
    <w:rsid w:val="00041FE7"/>
    <w:rsid w:val="00042317"/>
    <w:rsid w:val="00042329"/>
    <w:rsid w:val="00042ABA"/>
    <w:rsid w:val="000439AD"/>
    <w:rsid w:val="00043BD6"/>
    <w:rsid w:val="00043DBA"/>
    <w:rsid w:val="00043FDF"/>
    <w:rsid w:val="0004427C"/>
    <w:rsid w:val="00044970"/>
    <w:rsid w:val="00045814"/>
    <w:rsid w:val="00045CF4"/>
    <w:rsid w:val="0004637D"/>
    <w:rsid w:val="000465C2"/>
    <w:rsid w:val="000469FC"/>
    <w:rsid w:val="00047077"/>
    <w:rsid w:val="000473E7"/>
    <w:rsid w:val="0005024B"/>
    <w:rsid w:val="00050573"/>
    <w:rsid w:val="00050E46"/>
    <w:rsid w:val="00051428"/>
    <w:rsid w:val="00051828"/>
    <w:rsid w:val="0005195E"/>
    <w:rsid w:val="00051DF5"/>
    <w:rsid w:val="00052525"/>
    <w:rsid w:val="00052A7F"/>
    <w:rsid w:val="00052F91"/>
    <w:rsid w:val="000537E6"/>
    <w:rsid w:val="00053BAE"/>
    <w:rsid w:val="00053E46"/>
    <w:rsid w:val="00054186"/>
    <w:rsid w:val="0005522D"/>
    <w:rsid w:val="000552B9"/>
    <w:rsid w:val="000557D3"/>
    <w:rsid w:val="00056104"/>
    <w:rsid w:val="00056F3A"/>
    <w:rsid w:val="000573AA"/>
    <w:rsid w:val="00057465"/>
    <w:rsid w:val="00061D64"/>
    <w:rsid w:val="0006209B"/>
    <w:rsid w:val="0006250F"/>
    <w:rsid w:val="0006297F"/>
    <w:rsid w:val="00062F81"/>
    <w:rsid w:val="000637A4"/>
    <w:rsid w:val="00063948"/>
    <w:rsid w:val="00063F4F"/>
    <w:rsid w:val="00064A0D"/>
    <w:rsid w:val="000650F6"/>
    <w:rsid w:val="00065FAC"/>
    <w:rsid w:val="000660D0"/>
    <w:rsid w:val="00066F59"/>
    <w:rsid w:val="0006744E"/>
    <w:rsid w:val="0006CB7A"/>
    <w:rsid w:val="00070581"/>
    <w:rsid w:val="00070F63"/>
    <w:rsid w:val="000723CF"/>
    <w:rsid w:val="0007401F"/>
    <w:rsid w:val="00074197"/>
    <w:rsid w:val="00074E7D"/>
    <w:rsid w:val="0007526B"/>
    <w:rsid w:val="00075698"/>
    <w:rsid w:val="00075A0F"/>
    <w:rsid w:val="000761C4"/>
    <w:rsid w:val="0007666E"/>
    <w:rsid w:val="00076A05"/>
    <w:rsid w:val="0007722E"/>
    <w:rsid w:val="000775D9"/>
    <w:rsid w:val="000777EA"/>
    <w:rsid w:val="00077A97"/>
    <w:rsid w:val="0008107E"/>
    <w:rsid w:val="0008118E"/>
    <w:rsid w:val="00081B2D"/>
    <w:rsid w:val="00081B6E"/>
    <w:rsid w:val="0008387A"/>
    <w:rsid w:val="0008402E"/>
    <w:rsid w:val="00084A65"/>
    <w:rsid w:val="00084CA6"/>
    <w:rsid w:val="00084CB6"/>
    <w:rsid w:val="000858CE"/>
    <w:rsid w:val="000859AA"/>
    <w:rsid w:val="000859DF"/>
    <w:rsid w:val="00086671"/>
    <w:rsid w:val="00086839"/>
    <w:rsid w:val="00086ADD"/>
    <w:rsid w:val="0008724F"/>
    <w:rsid w:val="00087451"/>
    <w:rsid w:val="0008779C"/>
    <w:rsid w:val="00090B67"/>
    <w:rsid w:val="00091421"/>
    <w:rsid w:val="00091807"/>
    <w:rsid w:val="0009196A"/>
    <w:rsid w:val="00092175"/>
    <w:rsid w:val="00094526"/>
    <w:rsid w:val="00094D8B"/>
    <w:rsid w:val="000951ED"/>
    <w:rsid w:val="000957B1"/>
    <w:rsid w:val="00096679"/>
    <w:rsid w:val="00096BF7"/>
    <w:rsid w:val="000A0679"/>
    <w:rsid w:val="000A1731"/>
    <w:rsid w:val="000A1C6B"/>
    <w:rsid w:val="000A1F58"/>
    <w:rsid w:val="000A24A3"/>
    <w:rsid w:val="000A256D"/>
    <w:rsid w:val="000A2C11"/>
    <w:rsid w:val="000A4538"/>
    <w:rsid w:val="000A4651"/>
    <w:rsid w:val="000A4760"/>
    <w:rsid w:val="000A4E6F"/>
    <w:rsid w:val="000A4FAA"/>
    <w:rsid w:val="000A518A"/>
    <w:rsid w:val="000A6507"/>
    <w:rsid w:val="000A6C98"/>
    <w:rsid w:val="000A78F6"/>
    <w:rsid w:val="000B0B35"/>
    <w:rsid w:val="000B0B4B"/>
    <w:rsid w:val="000B0CA9"/>
    <w:rsid w:val="000B114C"/>
    <w:rsid w:val="000B1E9F"/>
    <w:rsid w:val="000B2FB0"/>
    <w:rsid w:val="000B411F"/>
    <w:rsid w:val="000B4499"/>
    <w:rsid w:val="000B5415"/>
    <w:rsid w:val="000B567C"/>
    <w:rsid w:val="000B57BC"/>
    <w:rsid w:val="000B5938"/>
    <w:rsid w:val="000B681D"/>
    <w:rsid w:val="000B7232"/>
    <w:rsid w:val="000B791D"/>
    <w:rsid w:val="000B7B0C"/>
    <w:rsid w:val="000B7D30"/>
    <w:rsid w:val="000C0A76"/>
    <w:rsid w:val="000C0BAC"/>
    <w:rsid w:val="000C18EA"/>
    <w:rsid w:val="000C1AE6"/>
    <w:rsid w:val="000C1B9C"/>
    <w:rsid w:val="000C1CE8"/>
    <w:rsid w:val="000C24F6"/>
    <w:rsid w:val="000C2B5E"/>
    <w:rsid w:val="000C2BCD"/>
    <w:rsid w:val="000C2F17"/>
    <w:rsid w:val="000C3AFE"/>
    <w:rsid w:val="000C4306"/>
    <w:rsid w:val="000C48AD"/>
    <w:rsid w:val="000C4AD0"/>
    <w:rsid w:val="000C6A63"/>
    <w:rsid w:val="000C6BEB"/>
    <w:rsid w:val="000C72BA"/>
    <w:rsid w:val="000C7965"/>
    <w:rsid w:val="000C7E15"/>
    <w:rsid w:val="000D07E4"/>
    <w:rsid w:val="000D252A"/>
    <w:rsid w:val="000D26C9"/>
    <w:rsid w:val="000D28C2"/>
    <w:rsid w:val="000D2A09"/>
    <w:rsid w:val="000D2E2E"/>
    <w:rsid w:val="000D3331"/>
    <w:rsid w:val="000D3B9D"/>
    <w:rsid w:val="000D434F"/>
    <w:rsid w:val="000D442C"/>
    <w:rsid w:val="000D4A4D"/>
    <w:rsid w:val="000D4AF5"/>
    <w:rsid w:val="000D4B72"/>
    <w:rsid w:val="000D4EC3"/>
    <w:rsid w:val="000D5234"/>
    <w:rsid w:val="000D547F"/>
    <w:rsid w:val="000D605C"/>
    <w:rsid w:val="000D73BC"/>
    <w:rsid w:val="000E055F"/>
    <w:rsid w:val="000E0A27"/>
    <w:rsid w:val="000E13B1"/>
    <w:rsid w:val="000E2534"/>
    <w:rsid w:val="000E31B0"/>
    <w:rsid w:val="000E3D07"/>
    <w:rsid w:val="000E3EAA"/>
    <w:rsid w:val="000E4643"/>
    <w:rsid w:val="000E4918"/>
    <w:rsid w:val="000E5194"/>
    <w:rsid w:val="000E5796"/>
    <w:rsid w:val="000E5D84"/>
    <w:rsid w:val="000E5F2A"/>
    <w:rsid w:val="000E668B"/>
    <w:rsid w:val="000E6CA2"/>
    <w:rsid w:val="000E71A3"/>
    <w:rsid w:val="000E72A0"/>
    <w:rsid w:val="000F01BC"/>
    <w:rsid w:val="000F0312"/>
    <w:rsid w:val="000F0831"/>
    <w:rsid w:val="000F083C"/>
    <w:rsid w:val="000F1594"/>
    <w:rsid w:val="000F1627"/>
    <w:rsid w:val="000F1B4A"/>
    <w:rsid w:val="000F2637"/>
    <w:rsid w:val="000F2655"/>
    <w:rsid w:val="000F277A"/>
    <w:rsid w:val="000F3944"/>
    <w:rsid w:val="000F4E5E"/>
    <w:rsid w:val="000F57F9"/>
    <w:rsid w:val="000F5A65"/>
    <w:rsid w:val="000F5CFA"/>
    <w:rsid w:val="000F6822"/>
    <w:rsid w:val="000F7624"/>
    <w:rsid w:val="00100B80"/>
    <w:rsid w:val="00100D34"/>
    <w:rsid w:val="00100F1B"/>
    <w:rsid w:val="0010157D"/>
    <w:rsid w:val="0010259F"/>
    <w:rsid w:val="00102604"/>
    <w:rsid w:val="001028F3"/>
    <w:rsid w:val="00103FC6"/>
    <w:rsid w:val="00105585"/>
    <w:rsid w:val="001061A0"/>
    <w:rsid w:val="00106818"/>
    <w:rsid w:val="00106CD5"/>
    <w:rsid w:val="00107066"/>
    <w:rsid w:val="0011089D"/>
    <w:rsid w:val="00110C2B"/>
    <w:rsid w:val="00110ECD"/>
    <w:rsid w:val="001113AC"/>
    <w:rsid w:val="00111C30"/>
    <w:rsid w:val="001128F9"/>
    <w:rsid w:val="00112B35"/>
    <w:rsid w:val="00112B37"/>
    <w:rsid w:val="00112EE5"/>
    <w:rsid w:val="00113159"/>
    <w:rsid w:val="001131D5"/>
    <w:rsid w:val="001151B8"/>
    <w:rsid w:val="00115392"/>
    <w:rsid w:val="00115965"/>
    <w:rsid w:val="0011597B"/>
    <w:rsid w:val="00115A3D"/>
    <w:rsid w:val="00116A1F"/>
    <w:rsid w:val="00116CF5"/>
    <w:rsid w:val="00117CF4"/>
    <w:rsid w:val="001209B6"/>
    <w:rsid w:val="00120B70"/>
    <w:rsid w:val="00120FDE"/>
    <w:rsid w:val="00121506"/>
    <w:rsid w:val="0012170A"/>
    <w:rsid w:val="00121D48"/>
    <w:rsid w:val="00121DBD"/>
    <w:rsid w:val="00121EEF"/>
    <w:rsid w:val="0012389B"/>
    <w:rsid w:val="00123CA8"/>
    <w:rsid w:val="001244C4"/>
    <w:rsid w:val="0012491B"/>
    <w:rsid w:val="0012519A"/>
    <w:rsid w:val="00125425"/>
    <w:rsid w:val="00125C11"/>
    <w:rsid w:val="00126526"/>
    <w:rsid w:val="001271CB"/>
    <w:rsid w:val="00127296"/>
    <w:rsid w:val="00130CE5"/>
    <w:rsid w:val="00131D0F"/>
    <w:rsid w:val="00132CAD"/>
    <w:rsid w:val="00132F78"/>
    <w:rsid w:val="00132FB4"/>
    <w:rsid w:val="00133421"/>
    <w:rsid w:val="00134418"/>
    <w:rsid w:val="0013442A"/>
    <w:rsid w:val="001346A6"/>
    <w:rsid w:val="00134814"/>
    <w:rsid w:val="00134AD0"/>
    <w:rsid w:val="00134E3C"/>
    <w:rsid w:val="00134EA3"/>
    <w:rsid w:val="00135196"/>
    <w:rsid w:val="001360D5"/>
    <w:rsid w:val="00136505"/>
    <w:rsid w:val="00136B1D"/>
    <w:rsid w:val="00136CC7"/>
    <w:rsid w:val="00137198"/>
    <w:rsid w:val="00140080"/>
    <w:rsid w:val="00140363"/>
    <w:rsid w:val="00140768"/>
    <w:rsid w:val="001407F8"/>
    <w:rsid w:val="0014142A"/>
    <w:rsid w:val="00141C4A"/>
    <w:rsid w:val="001426AC"/>
    <w:rsid w:val="00144146"/>
    <w:rsid w:val="00144481"/>
    <w:rsid w:val="00144F2F"/>
    <w:rsid w:val="00145040"/>
    <w:rsid w:val="001451BE"/>
    <w:rsid w:val="001454B9"/>
    <w:rsid w:val="0014551F"/>
    <w:rsid w:val="0014736B"/>
    <w:rsid w:val="001474C1"/>
    <w:rsid w:val="0015115A"/>
    <w:rsid w:val="00152227"/>
    <w:rsid w:val="001527C9"/>
    <w:rsid w:val="00152C8A"/>
    <w:rsid w:val="00153489"/>
    <w:rsid w:val="00153B3D"/>
    <w:rsid w:val="001548DE"/>
    <w:rsid w:val="001553B0"/>
    <w:rsid w:val="00155FF7"/>
    <w:rsid w:val="00156B6D"/>
    <w:rsid w:val="00157024"/>
    <w:rsid w:val="00157131"/>
    <w:rsid w:val="00157474"/>
    <w:rsid w:val="001579BF"/>
    <w:rsid w:val="00161033"/>
    <w:rsid w:val="0016137C"/>
    <w:rsid w:val="001614C5"/>
    <w:rsid w:val="00161A6E"/>
    <w:rsid w:val="00161CDD"/>
    <w:rsid w:val="001627F9"/>
    <w:rsid w:val="0016352D"/>
    <w:rsid w:val="00163946"/>
    <w:rsid w:val="001641E4"/>
    <w:rsid w:val="00165136"/>
    <w:rsid w:val="00165419"/>
    <w:rsid w:val="00165A1E"/>
    <w:rsid w:val="00166341"/>
    <w:rsid w:val="00166D84"/>
    <w:rsid w:val="00167230"/>
    <w:rsid w:val="0017002E"/>
    <w:rsid w:val="001704FC"/>
    <w:rsid w:val="00171E0D"/>
    <w:rsid w:val="00172031"/>
    <w:rsid w:val="00172085"/>
    <w:rsid w:val="001723E4"/>
    <w:rsid w:val="001724F6"/>
    <w:rsid w:val="00172D78"/>
    <w:rsid w:val="00172D83"/>
    <w:rsid w:val="001731C6"/>
    <w:rsid w:val="0017470D"/>
    <w:rsid w:val="00174BC6"/>
    <w:rsid w:val="0017561A"/>
    <w:rsid w:val="001759B6"/>
    <w:rsid w:val="00175D40"/>
    <w:rsid w:val="00176847"/>
    <w:rsid w:val="0017746B"/>
    <w:rsid w:val="00180476"/>
    <w:rsid w:val="00180A19"/>
    <w:rsid w:val="00180D45"/>
    <w:rsid w:val="001811E5"/>
    <w:rsid w:val="001816AC"/>
    <w:rsid w:val="001823BB"/>
    <w:rsid w:val="00183887"/>
    <w:rsid w:val="00183DDB"/>
    <w:rsid w:val="00184A83"/>
    <w:rsid w:val="00184ED7"/>
    <w:rsid w:val="001851AB"/>
    <w:rsid w:val="0018613E"/>
    <w:rsid w:val="00186C95"/>
    <w:rsid w:val="00187EEC"/>
    <w:rsid w:val="00188935"/>
    <w:rsid w:val="00190938"/>
    <w:rsid w:val="0019101A"/>
    <w:rsid w:val="001919D8"/>
    <w:rsid w:val="00191D17"/>
    <w:rsid w:val="00192194"/>
    <w:rsid w:val="0019254A"/>
    <w:rsid w:val="0019388B"/>
    <w:rsid w:val="00193CE9"/>
    <w:rsid w:val="0019418E"/>
    <w:rsid w:val="0019458E"/>
    <w:rsid w:val="001950B9"/>
    <w:rsid w:val="00197244"/>
    <w:rsid w:val="00197AFA"/>
    <w:rsid w:val="00197B3F"/>
    <w:rsid w:val="001A02E5"/>
    <w:rsid w:val="001A1015"/>
    <w:rsid w:val="001A2764"/>
    <w:rsid w:val="001A277F"/>
    <w:rsid w:val="001A31C7"/>
    <w:rsid w:val="001A3BEF"/>
    <w:rsid w:val="001A3C25"/>
    <w:rsid w:val="001A3C61"/>
    <w:rsid w:val="001A4079"/>
    <w:rsid w:val="001A446C"/>
    <w:rsid w:val="001A47FB"/>
    <w:rsid w:val="001A48FB"/>
    <w:rsid w:val="001A520D"/>
    <w:rsid w:val="001A6443"/>
    <w:rsid w:val="001A68B5"/>
    <w:rsid w:val="001A6E47"/>
    <w:rsid w:val="001A742C"/>
    <w:rsid w:val="001B0701"/>
    <w:rsid w:val="001B08B1"/>
    <w:rsid w:val="001B08C4"/>
    <w:rsid w:val="001B0BF5"/>
    <w:rsid w:val="001B193B"/>
    <w:rsid w:val="001B1F69"/>
    <w:rsid w:val="001B1F9A"/>
    <w:rsid w:val="001B2913"/>
    <w:rsid w:val="001B45DE"/>
    <w:rsid w:val="001B4ED5"/>
    <w:rsid w:val="001B522C"/>
    <w:rsid w:val="001B5317"/>
    <w:rsid w:val="001B55E6"/>
    <w:rsid w:val="001B60D0"/>
    <w:rsid w:val="001B754B"/>
    <w:rsid w:val="001B79F9"/>
    <w:rsid w:val="001C0A9D"/>
    <w:rsid w:val="001C24D9"/>
    <w:rsid w:val="001C25B7"/>
    <w:rsid w:val="001C2851"/>
    <w:rsid w:val="001C285C"/>
    <w:rsid w:val="001C2D4B"/>
    <w:rsid w:val="001C2E6F"/>
    <w:rsid w:val="001C324A"/>
    <w:rsid w:val="001C3C12"/>
    <w:rsid w:val="001C3D1E"/>
    <w:rsid w:val="001C51E4"/>
    <w:rsid w:val="001C535F"/>
    <w:rsid w:val="001C5E25"/>
    <w:rsid w:val="001C5EB5"/>
    <w:rsid w:val="001C60E0"/>
    <w:rsid w:val="001C6473"/>
    <w:rsid w:val="001C6532"/>
    <w:rsid w:val="001C69DB"/>
    <w:rsid w:val="001C7525"/>
    <w:rsid w:val="001C7A98"/>
    <w:rsid w:val="001C7ADD"/>
    <w:rsid w:val="001D08CE"/>
    <w:rsid w:val="001D140F"/>
    <w:rsid w:val="001D1674"/>
    <w:rsid w:val="001D1A37"/>
    <w:rsid w:val="001D1F75"/>
    <w:rsid w:val="001D2376"/>
    <w:rsid w:val="001D23E6"/>
    <w:rsid w:val="001D3017"/>
    <w:rsid w:val="001D3361"/>
    <w:rsid w:val="001D479D"/>
    <w:rsid w:val="001D4AEB"/>
    <w:rsid w:val="001D4F28"/>
    <w:rsid w:val="001D4FD1"/>
    <w:rsid w:val="001D5053"/>
    <w:rsid w:val="001D5DE1"/>
    <w:rsid w:val="001D60C7"/>
    <w:rsid w:val="001D71F2"/>
    <w:rsid w:val="001D7576"/>
    <w:rsid w:val="001D7A3B"/>
    <w:rsid w:val="001D7F4C"/>
    <w:rsid w:val="001E0A48"/>
    <w:rsid w:val="001E0C35"/>
    <w:rsid w:val="001E1261"/>
    <w:rsid w:val="001E1823"/>
    <w:rsid w:val="001E18ED"/>
    <w:rsid w:val="001E1A9E"/>
    <w:rsid w:val="001E2EEC"/>
    <w:rsid w:val="001E4115"/>
    <w:rsid w:val="001E426C"/>
    <w:rsid w:val="001E4DEE"/>
    <w:rsid w:val="001E59DA"/>
    <w:rsid w:val="001E5BAD"/>
    <w:rsid w:val="001E5DFE"/>
    <w:rsid w:val="001E6A9F"/>
    <w:rsid w:val="001E7206"/>
    <w:rsid w:val="001E73C5"/>
    <w:rsid w:val="001F0D15"/>
    <w:rsid w:val="001F21D3"/>
    <w:rsid w:val="001F21F6"/>
    <w:rsid w:val="001F3290"/>
    <w:rsid w:val="001F3565"/>
    <w:rsid w:val="001F3A7B"/>
    <w:rsid w:val="001F3C17"/>
    <w:rsid w:val="001F41E5"/>
    <w:rsid w:val="001F4540"/>
    <w:rsid w:val="001F483C"/>
    <w:rsid w:val="001F4A2E"/>
    <w:rsid w:val="001F57D7"/>
    <w:rsid w:val="001F590F"/>
    <w:rsid w:val="001F6375"/>
    <w:rsid w:val="001F6C08"/>
    <w:rsid w:val="00200A89"/>
    <w:rsid w:val="00201067"/>
    <w:rsid w:val="002014A9"/>
    <w:rsid w:val="002018ED"/>
    <w:rsid w:val="002024F1"/>
    <w:rsid w:val="00202B34"/>
    <w:rsid w:val="00202E94"/>
    <w:rsid w:val="0020337A"/>
    <w:rsid w:val="00204058"/>
    <w:rsid w:val="00204518"/>
    <w:rsid w:val="00205A27"/>
    <w:rsid w:val="0020639A"/>
    <w:rsid w:val="00206402"/>
    <w:rsid w:val="00206BA6"/>
    <w:rsid w:val="00206EEB"/>
    <w:rsid w:val="00207BCA"/>
    <w:rsid w:val="002101AE"/>
    <w:rsid w:val="002107E6"/>
    <w:rsid w:val="00210AAC"/>
    <w:rsid w:val="00210EC6"/>
    <w:rsid w:val="00211CF1"/>
    <w:rsid w:val="00211D6B"/>
    <w:rsid w:val="002131C8"/>
    <w:rsid w:val="0021383B"/>
    <w:rsid w:val="00214512"/>
    <w:rsid w:val="00214F74"/>
    <w:rsid w:val="0021507B"/>
    <w:rsid w:val="0021520D"/>
    <w:rsid w:val="00215BEA"/>
    <w:rsid w:val="00215DAB"/>
    <w:rsid w:val="00215F24"/>
    <w:rsid w:val="00216463"/>
    <w:rsid w:val="002165F0"/>
    <w:rsid w:val="00216BEA"/>
    <w:rsid w:val="0021706E"/>
    <w:rsid w:val="00217F04"/>
    <w:rsid w:val="002204F3"/>
    <w:rsid w:val="00220865"/>
    <w:rsid w:val="00220D33"/>
    <w:rsid w:val="002211C6"/>
    <w:rsid w:val="00221E96"/>
    <w:rsid w:val="002220A8"/>
    <w:rsid w:val="00222964"/>
    <w:rsid w:val="00222EA2"/>
    <w:rsid w:val="00223AC8"/>
    <w:rsid w:val="0022439F"/>
    <w:rsid w:val="002243A1"/>
    <w:rsid w:val="0022533D"/>
    <w:rsid w:val="00225A80"/>
    <w:rsid w:val="00225F95"/>
    <w:rsid w:val="00226541"/>
    <w:rsid w:val="00227A2C"/>
    <w:rsid w:val="0022F213"/>
    <w:rsid w:val="002300CC"/>
    <w:rsid w:val="00230A54"/>
    <w:rsid w:val="00230B3C"/>
    <w:rsid w:val="00230C33"/>
    <w:rsid w:val="00230CF9"/>
    <w:rsid w:val="00230DFC"/>
    <w:rsid w:val="0023168D"/>
    <w:rsid w:val="0023188D"/>
    <w:rsid w:val="00231F9C"/>
    <w:rsid w:val="002321C3"/>
    <w:rsid w:val="00232D45"/>
    <w:rsid w:val="002345BB"/>
    <w:rsid w:val="002346F0"/>
    <w:rsid w:val="002352CA"/>
    <w:rsid w:val="002352DD"/>
    <w:rsid w:val="00235747"/>
    <w:rsid w:val="00235803"/>
    <w:rsid w:val="002361AA"/>
    <w:rsid w:val="0023627B"/>
    <w:rsid w:val="00236440"/>
    <w:rsid w:val="00236FF7"/>
    <w:rsid w:val="00237438"/>
    <w:rsid w:val="00237574"/>
    <w:rsid w:val="00241B3E"/>
    <w:rsid w:val="00241D63"/>
    <w:rsid w:val="002434E9"/>
    <w:rsid w:val="00243540"/>
    <w:rsid w:val="00243E6C"/>
    <w:rsid w:val="002440A4"/>
    <w:rsid w:val="002440FD"/>
    <w:rsid w:val="00246933"/>
    <w:rsid w:val="00246A90"/>
    <w:rsid w:val="00247CC2"/>
    <w:rsid w:val="00247E88"/>
    <w:rsid w:val="00247ED8"/>
    <w:rsid w:val="002503B3"/>
    <w:rsid w:val="00250F4D"/>
    <w:rsid w:val="00251017"/>
    <w:rsid w:val="00251254"/>
    <w:rsid w:val="002513AC"/>
    <w:rsid w:val="0025144C"/>
    <w:rsid w:val="002515F8"/>
    <w:rsid w:val="002521D5"/>
    <w:rsid w:val="00252D34"/>
    <w:rsid w:val="00252D9E"/>
    <w:rsid w:val="00252EF8"/>
    <w:rsid w:val="00253CAD"/>
    <w:rsid w:val="00253F60"/>
    <w:rsid w:val="00254063"/>
    <w:rsid w:val="0025412C"/>
    <w:rsid w:val="0025531D"/>
    <w:rsid w:val="002562E3"/>
    <w:rsid w:val="0025677C"/>
    <w:rsid w:val="00257034"/>
    <w:rsid w:val="00257DD1"/>
    <w:rsid w:val="00257ED3"/>
    <w:rsid w:val="00257F9A"/>
    <w:rsid w:val="0026085C"/>
    <w:rsid w:val="0026124A"/>
    <w:rsid w:val="002613C6"/>
    <w:rsid w:val="00261B33"/>
    <w:rsid w:val="00261B8E"/>
    <w:rsid w:val="00261C73"/>
    <w:rsid w:val="00261E7F"/>
    <w:rsid w:val="0026210C"/>
    <w:rsid w:val="002622D6"/>
    <w:rsid w:val="0026275A"/>
    <w:rsid w:val="00262BCE"/>
    <w:rsid w:val="0026424D"/>
    <w:rsid w:val="002645FC"/>
    <w:rsid w:val="00264A96"/>
    <w:rsid w:val="00265560"/>
    <w:rsid w:val="002657C0"/>
    <w:rsid w:val="00265E1C"/>
    <w:rsid w:val="00265F5B"/>
    <w:rsid w:val="00266314"/>
    <w:rsid w:val="002663CC"/>
    <w:rsid w:val="00266FA7"/>
    <w:rsid w:val="00267013"/>
    <w:rsid w:val="002673DD"/>
    <w:rsid w:val="002700DB"/>
    <w:rsid w:val="00270197"/>
    <w:rsid w:val="00270DF6"/>
    <w:rsid w:val="00271C12"/>
    <w:rsid w:val="00273E39"/>
    <w:rsid w:val="0027449C"/>
    <w:rsid w:val="00275B7F"/>
    <w:rsid w:val="00275BAE"/>
    <w:rsid w:val="002764C5"/>
    <w:rsid w:val="002779CD"/>
    <w:rsid w:val="00277C70"/>
    <w:rsid w:val="00277EEC"/>
    <w:rsid w:val="002801E3"/>
    <w:rsid w:val="00281411"/>
    <w:rsid w:val="00282288"/>
    <w:rsid w:val="00282E39"/>
    <w:rsid w:val="00283250"/>
    <w:rsid w:val="00284171"/>
    <w:rsid w:val="002844A4"/>
    <w:rsid w:val="00284D9B"/>
    <w:rsid w:val="0028528F"/>
    <w:rsid w:val="00285445"/>
    <w:rsid w:val="00286647"/>
    <w:rsid w:val="00286ADC"/>
    <w:rsid w:val="00286CAE"/>
    <w:rsid w:val="002873AF"/>
    <w:rsid w:val="002873BF"/>
    <w:rsid w:val="002873FB"/>
    <w:rsid w:val="00287406"/>
    <w:rsid w:val="002878CE"/>
    <w:rsid w:val="00287B63"/>
    <w:rsid w:val="00287DC8"/>
    <w:rsid w:val="0029060D"/>
    <w:rsid w:val="00292073"/>
    <w:rsid w:val="00292109"/>
    <w:rsid w:val="002921D9"/>
    <w:rsid w:val="00292538"/>
    <w:rsid w:val="0029273D"/>
    <w:rsid w:val="00292F81"/>
    <w:rsid w:val="00293F7B"/>
    <w:rsid w:val="00294849"/>
    <w:rsid w:val="0029546F"/>
    <w:rsid w:val="0029557B"/>
    <w:rsid w:val="0029558A"/>
    <w:rsid w:val="002964E5"/>
    <w:rsid w:val="0029678F"/>
    <w:rsid w:val="002970B9"/>
    <w:rsid w:val="002A0ADD"/>
    <w:rsid w:val="002A120D"/>
    <w:rsid w:val="002A132D"/>
    <w:rsid w:val="002A170A"/>
    <w:rsid w:val="002A1E23"/>
    <w:rsid w:val="002A2326"/>
    <w:rsid w:val="002A26D5"/>
    <w:rsid w:val="002A31E7"/>
    <w:rsid w:val="002A3B1A"/>
    <w:rsid w:val="002A44E3"/>
    <w:rsid w:val="002A4C64"/>
    <w:rsid w:val="002A5951"/>
    <w:rsid w:val="002A5CD0"/>
    <w:rsid w:val="002A7908"/>
    <w:rsid w:val="002A7AD0"/>
    <w:rsid w:val="002B14C4"/>
    <w:rsid w:val="002B18B9"/>
    <w:rsid w:val="002B1C3F"/>
    <w:rsid w:val="002B25FC"/>
    <w:rsid w:val="002B2724"/>
    <w:rsid w:val="002B3557"/>
    <w:rsid w:val="002B36E3"/>
    <w:rsid w:val="002B3D89"/>
    <w:rsid w:val="002B4458"/>
    <w:rsid w:val="002B48E6"/>
    <w:rsid w:val="002B4A89"/>
    <w:rsid w:val="002B4BF1"/>
    <w:rsid w:val="002B4D47"/>
    <w:rsid w:val="002B4F53"/>
    <w:rsid w:val="002B56F8"/>
    <w:rsid w:val="002B5BC1"/>
    <w:rsid w:val="002B6490"/>
    <w:rsid w:val="002B6816"/>
    <w:rsid w:val="002B7AB2"/>
    <w:rsid w:val="002C046A"/>
    <w:rsid w:val="002C086B"/>
    <w:rsid w:val="002C09CF"/>
    <w:rsid w:val="002C0B39"/>
    <w:rsid w:val="002C0BEA"/>
    <w:rsid w:val="002C11FA"/>
    <w:rsid w:val="002C12A9"/>
    <w:rsid w:val="002C2882"/>
    <w:rsid w:val="002C31F4"/>
    <w:rsid w:val="002C35CC"/>
    <w:rsid w:val="002C5590"/>
    <w:rsid w:val="002C5BAD"/>
    <w:rsid w:val="002C5C4E"/>
    <w:rsid w:val="002C6159"/>
    <w:rsid w:val="002C615B"/>
    <w:rsid w:val="002C6220"/>
    <w:rsid w:val="002C6283"/>
    <w:rsid w:val="002C6631"/>
    <w:rsid w:val="002C7113"/>
    <w:rsid w:val="002C7BE6"/>
    <w:rsid w:val="002D0CC3"/>
    <w:rsid w:val="002D1335"/>
    <w:rsid w:val="002D1DAA"/>
    <w:rsid w:val="002D224D"/>
    <w:rsid w:val="002D300C"/>
    <w:rsid w:val="002D3549"/>
    <w:rsid w:val="002D3AE6"/>
    <w:rsid w:val="002D4080"/>
    <w:rsid w:val="002D43BD"/>
    <w:rsid w:val="002D510F"/>
    <w:rsid w:val="002D540F"/>
    <w:rsid w:val="002D6728"/>
    <w:rsid w:val="002D70B0"/>
    <w:rsid w:val="002D737D"/>
    <w:rsid w:val="002D7810"/>
    <w:rsid w:val="002D78F1"/>
    <w:rsid w:val="002D7AA4"/>
    <w:rsid w:val="002E0185"/>
    <w:rsid w:val="002E2050"/>
    <w:rsid w:val="002E2ED0"/>
    <w:rsid w:val="002E3023"/>
    <w:rsid w:val="002E351D"/>
    <w:rsid w:val="002E37DC"/>
    <w:rsid w:val="002E3E05"/>
    <w:rsid w:val="002E495A"/>
    <w:rsid w:val="002E4CC8"/>
    <w:rsid w:val="002E4DF5"/>
    <w:rsid w:val="002E4FD4"/>
    <w:rsid w:val="002E65F1"/>
    <w:rsid w:val="002E6D87"/>
    <w:rsid w:val="002E77FD"/>
    <w:rsid w:val="002E788D"/>
    <w:rsid w:val="002E794F"/>
    <w:rsid w:val="002F005D"/>
    <w:rsid w:val="002F0386"/>
    <w:rsid w:val="002F0AB4"/>
    <w:rsid w:val="002F1026"/>
    <w:rsid w:val="002F12B7"/>
    <w:rsid w:val="002F1D28"/>
    <w:rsid w:val="002F2055"/>
    <w:rsid w:val="002F2335"/>
    <w:rsid w:val="002F38A4"/>
    <w:rsid w:val="002F4177"/>
    <w:rsid w:val="002F440B"/>
    <w:rsid w:val="002F4A58"/>
    <w:rsid w:val="002F5013"/>
    <w:rsid w:val="002F52A1"/>
    <w:rsid w:val="002F5CE6"/>
    <w:rsid w:val="002F5D17"/>
    <w:rsid w:val="002F6988"/>
    <w:rsid w:val="002F6DAD"/>
    <w:rsid w:val="002F6FC3"/>
    <w:rsid w:val="002F74E6"/>
    <w:rsid w:val="002F7A69"/>
    <w:rsid w:val="00300F07"/>
    <w:rsid w:val="00301659"/>
    <w:rsid w:val="003016B4"/>
    <w:rsid w:val="0030173F"/>
    <w:rsid w:val="00301C74"/>
    <w:rsid w:val="003027F0"/>
    <w:rsid w:val="00302C56"/>
    <w:rsid w:val="003039D1"/>
    <w:rsid w:val="00303A9D"/>
    <w:rsid w:val="00303D9C"/>
    <w:rsid w:val="00304849"/>
    <w:rsid w:val="00304ABA"/>
    <w:rsid w:val="0030529A"/>
    <w:rsid w:val="00305733"/>
    <w:rsid w:val="00305D4E"/>
    <w:rsid w:val="00305DC8"/>
    <w:rsid w:val="00306CB1"/>
    <w:rsid w:val="0030718E"/>
    <w:rsid w:val="00310D9B"/>
    <w:rsid w:val="00310E66"/>
    <w:rsid w:val="003112AD"/>
    <w:rsid w:val="00311C66"/>
    <w:rsid w:val="00311F78"/>
    <w:rsid w:val="00312572"/>
    <w:rsid w:val="00312613"/>
    <w:rsid w:val="003126E3"/>
    <w:rsid w:val="00312AB7"/>
    <w:rsid w:val="00313622"/>
    <w:rsid w:val="00313899"/>
    <w:rsid w:val="00313F4E"/>
    <w:rsid w:val="00314275"/>
    <w:rsid w:val="00314B50"/>
    <w:rsid w:val="00314E59"/>
    <w:rsid w:val="00315221"/>
    <w:rsid w:val="003158A7"/>
    <w:rsid w:val="00315E66"/>
    <w:rsid w:val="003164C4"/>
    <w:rsid w:val="00316CA0"/>
    <w:rsid w:val="003172B1"/>
    <w:rsid w:val="00317303"/>
    <w:rsid w:val="003173CC"/>
    <w:rsid w:val="00317941"/>
    <w:rsid w:val="00317F39"/>
    <w:rsid w:val="003207E4"/>
    <w:rsid w:val="00320BF6"/>
    <w:rsid w:val="00320F80"/>
    <w:rsid w:val="00321288"/>
    <w:rsid w:val="00321547"/>
    <w:rsid w:val="00321E4C"/>
    <w:rsid w:val="00321F2A"/>
    <w:rsid w:val="00322003"/>
    <w:rsid w:val="003230BF"/>
    <w:rsid w:val="00323BBD"/>
    <w:rsid w:val="00324369"/>
    <w:rsid w:val="00324ADE"/>
    <w:rsid w:val="00325A6D"/>
    <w:rsid w:val="00326879"/>
    <w:rsid w:val="00327572"/>
    <w:rsid w:val="00327736"/>
    <w:rsid w:val="00327BA0"/>
    <w:rsid w:val="00327FF3"/>
    <w:rsid w:val="00330374"/>
    <w:rsid w:val="00330D7C"/>
    <w:rsid w:val="00331441"/>
    <w:rsid w:val="003323C6"/>
    <w:rsid w:val="003326D0"/>
    <w:rsid w:val="003331B3"/>
    <w:rsid w:val="003333A7"/>
    <w:rsid w:val="0033407C"/>
    <w:rsid w:val="0033494D"/>
    <w:rsid w:val="00334B12"/>
    <w:rsid w:val="00335387"/>
    <w:rsid w:val="0033672F"/>
    <w:rsid w:val="00336E15"/>
    <w:rsid w:val="0033719C"/>
    <w:rsid w:val="003371B5"/>
    <w:rsid w:val="003406B0"/>
    <w:rsid w:val="00341196"/>
    <w:rsid w:val="003413F8"/>
    <w:rsid w:val="003420BE"/>
    <w:rsid w:val="00342440"/>
    <w:rsid w:val="00342A62"/>
    <w:rsid w:val="00342CE0"/>
    <w:rsid w:val="00343052"/>
    <w:rsid w:val="00343509"/>
    <w:rsid w:val="00343947"/>
    <w:rsid w:val="003448E3"/>
    <w:rsid w:val="0034515F"/>
    <w:rsid w:val="00345C9B"/>
    <w:rsid w:val="003462B7"/>
    <w:rsid w:val="00346846"/>
    <w:rsid w:val="00347523"/>
    <w:rsid w:val="00347A0E"/>
    <w:rsid w:val="00347CE5"/>
    <w:rsid w:val="0035042F"/>
    <w:rsid w:val="0035096A"/>
    <w:rsid w:val="0035230A"/>
    <w:rsid w:val="003525B0"/>
    <w:rsid w:val="00353B73"/>
    <w:rsid w:val="00354168"/>
    <w:rsid w:val="0035434C"/>
    <w:rsid w:val="00356C20"/>
    <w:rsid w:val="00356FB8"/>
    <w:rsid w:val="003575C1"/>
    <w:rsid w:val="003603E6"/>
    <w:rsid w:val="00360DFD"/>
    <w:rsid w:val="003611A3"/>
    <w:rsid w:val="00362665"/>
    <w:rsid w:val="00362AC0"/>
    <w:rsid w:val="003631C5"/>
    <w:rsid w:val="0036349B"/>
    <w:rsid w:val="003638BE"/>
    <w:rsid w:val="003638DA"/>
    <w:rsid w:val="003639D1"/>
    <w:rsid w:val="00364FB6"/>
    <w:rsid w:val="003650D1"/>
    <w:rsid w:val="00365632"/>
    <w:rsid w:val="00365AE6"/>
    <w:rsid w:val="00366187"/>
    <w:rsid w:val="00366A00"/>
    <w:rsid w:val="00367CB5"/>
    <w:rsid w:val="00367E0D"/>
    <w:rsid w:val="0037075C"/>
    <w:rsid w:val="00370EC9"/>
    <w:rsid w:val="0037127B"/>
    <w:rsid w:val="003714E9"/>
    <w:rsid w:val="00371A31"/>
    <w:rsid w:val="0037289E"/>
    <w:rsid w:val="00372998"/>
    <w:rsid w:val="00373CA9"/>
    <w:rsid w:val="00374D41"/>
    <w:rsid w:val="00374DF6"/>
    <w:rsid w:val="0037500C"/>
    <w:rsid w:val="00375037"/>
    <w:rsid w:val="00375788"/>
    <w:rsid w:val="0037695C"/>
    <w:rsid w:val="00376DB4"/>
    <w:rsid w:val="0037701C"/>
    <w:rsid w:val="003776A2"/>
    <w:rsid w:val="0037793B"/>
    <w:rsid w:val="003804E7"/>
    <w:rsid w:val="00380B3B"/>
    <w:rsid w:val="00381980"/>
    <w:rsid w:val="00381E58"/>
    <w:rsid w:val="00382170"/>
    <w:rsid w:val="003822E4"/>
    <w:rsid w:val="003830C2"/>
    <w:rsid w:val="0038335D"/>
    <w:rsid w:val="003833EA"/>
    <w:rsid w:val="003835B8"/>
    <w:rsid w:val="00384D82"/>
    <w:rsid w:val="00384DBC"/>
    <w:rsid w:val="0038500E"/>
    <w:rsid w:val="00385FCA"/>
    <w:rsid w:val="00386CA3"/>
    <w:rsid w:val="00386DAD"/>
    <w:rsid w:val="0038733A"/>
    <w:rsid w:val="0038767D"/>
    <w:rsid w:val="00387E37"/>
    <w:rsid w:val="00390A1B"/>
    <w:rsid w:val="00391914"/>
    <w:rsid w:val="00391F7F"/>
    <w:rsid w:val="00392564"/>
    <w:rsid w:val="00392B1D"/>
    <w:rsid w:val="0039341C"/>
    <w:rsid w:val="0039351C"/>
    <w:rsid w:val="00393585"/>
    <w:rsid w:val="003937F5"/>
    <w:rsid w:val="00394394"/>
    <w:rsid w:val="003944A1"/>
    <w:rsid w:val="00395212"/>
    <w:rsid w:val="0039534D"/>
    <w:rsid w:val="00395533"/>
    <w:rsid w:val="003958D5"/>
    <w:rsid w:val="00395F3C"/>
    <w:rsid w:val="00397B7C"/>
    <w:rsid w:val="00397BE1"/>
    <w:rsid w:val="00397C3A"/>
    <w:rsid w:val="00397EA4"/>
    <w:rsid w:val="003A16AA"/>
    <w:rsid w:val="003A18EB"/>
    <w:rsid w:val="003A29C2"/>
    <w:rsid w:val="003A3350"/>
    <w:rsid w:val="003A3387"/>
    <w:rsid w:val="003A3768"/>
    <w:rsid w:val="003A39D1"/>
    <w:rsid w:val="003A46C1"/>
    <w:rsid w:val="003A4B96"/>
    <w:rsid w:val="003A5088"/>
    <w:rsid w:val="003A539F"/>
    <w:rsid w:val="003A5895"/>
    <w:rsid w:val="003A5AFE"/>
    <w:rsid w:val="003A5B5F"/>
    <w:rsid w:val="003A6298"/>
    <w:rsid w:val="003A6C11"/>
    <w:rsid w:val="003A6E7D"/>
    <w:rsid w:val="003A7842"/>
    <w:rsid w:val="003A7E32"/>
    <w:rsid w:val="003B0966"/>
    <w:rsid w:val="003B09A3"/>
    <w:rsid w:val="003B1411"/>
    <w:rsid w:val="003B146D"/>
    <w:rsid w:val="003B176C"/>
    <w:rsid w:val="003B1B05"/>
    <w:rsid w:val="003B25D7"/>
    <w:rsid w:val="003B3216"/>
    <w:rsid w:val="003B3EFC"/>
    <w:rsid w:val="003B468D"/>
    <w:rsid w:val="003B6033"/>
    <w:rsid w:val="003B63FA"/>
    <w:rsid w:val="003B66D9"/>
    <w:rsid w:val="003B688D"/>
    <w:rsid w:val="003B6D17"/>
    <w:rsid w:val="003B6F1A"/>
    <w:rsid w:val="003B71AD"/>
    <w:rsid w:val="003B7630"/>
    <w:rsid w:val="003B7D9F"/>
    <w:rsid w:val="003C0583"/>
    <w:rsid w:val="003C05E6"/>
    <w:rsid w:val="003C0BD5"/>
    <w:rsid w:val="003C0BF8"/>
    <w:rsid w:val="003C0D00"/>
    <w:rsid w:val="003C1090"/>
    <w:rsid w:val="003C36E4"/>
    <w:rsid w:val="003C3C2C"/>
    <w:rsid w:val="003C3FD5"/>
    <w:rsid w:val="003C512A"/>
    <w:rsid w:val="003C543E"/>
    <w:rsid w:val="003C6476"/>
    <w:rsid w:val="003C6E08"/>
    <w:rsid w:val="003C74E1"/>
    <w:rsid w:val="003D0E70"/>
    <w:rsid w:val="003D10B3"/>
    <w:rsid w:val="003D1FAF"/>
    <w:rsid w:val="003D2485"/>
    <w:rsid w:val="003D2538"/>
    <w:rsid w:val="003D28BD"/>
    <w:rsid w:val="003D2971"/>
    <w:rsid w:val="003D29E8"/>
    <w:rsid w:val="003D2B0C"/>
    <w:rsid w:val="003D2C23"/>
    <w:rsid w:val="003D362B"/>
    <w:rsid w:val="003D3709"/>
    <w:rsid w:val="003D37CE"/>
    <w:rsid w:val="003D39C0"/>
    <w:rsid w:val="003D3A68"/>
    <w:rsid w:val="003D4475"/>
    <w:rsid w:val="003D51C1"/>
    <w:rsid w:val="003D593C"/>
    <w:rsid w:val="003D5B0C"/>
    <w:rsid w:val="003D5CA0"/>
    <w:rsid w:val="003D6055"/>
    <w:rsid w:val="003D657F"/>
    <w:rsid w:val="003D6E0C"/>
    <w:rsid w:val="003D7924"/>
    <w:rsid w:val="003D7BEE"/>
    <w:rsid w:val="003E0763"/>
    <w:rsid w:val="003E144A"/>
    <w:rsid w:val="003E171A"/>
    <w:rsid w:val="003E1988"/>
    <w:rsid w:val="003E1A32"/>
    <w:rsid w:val="003E2BFB"/>
    <w:rsid w:val="003E342C"/>
    <w:rsid w:val="003E348A"/>
    <w:rsid w:val="003E372A"/>
    <w:rsid w:val="003E3C02"/>
    <w:rsid w:val="003E3C0D"/>
    <w:rsid w:val="003E3F28"/>
    <w:rsid w:val="003E3F7C"/>
    <w:rsid w:val="003E428A"/>
    <w:rsid w:val="003E4C0B"/>
    <w:rsid w:val="003E5157"/>
    <w:rsid w:val="003E74E6"/>
    <w:rsid w:val="003E7955"/>
    <w:rsid w:val="003E7C2A"/>
    <w:rsid w:val="003F00D2"/>
    <w:rsid w:val="003F0452"/>
    <w:rsid w:val="003F056A"/>
    <w:rsid w:val="003F1199"/>
    <w:rsid w:val="003F2130"/>
    <w:rsid w:val="003F2973"/>
    <w:rsid w:val="003F33E3"/>
    <w:rsid w:val="003F34E8"/>
    <w:rsid w:val="003F4066"/>
    <w:rsid w:val="003F4556"/>
    <w:rsid w:val="003F49E0"/>
    <w:rsid w:val="003F4A51"/>
    <w:rsid w:val="003F5286"/>
    <w:rsid w:val="003F5A1C"/>
    <w:rsid w:val="003F5ACD"/>
    <w:rsid w:val="003F6488"/>
    <w:rsid w:val="003F738F"/>
    <w:rsid w:val="003F7C44"/>
    <w:rsid w:val="003F7FB1"/>
    <w:rsid w:val="00400B08"/>
    <w:rsid w:val="0040207B"/>
    <w:rsid w:val="004021C5"/>
    <w:rsid w:val="004026CE"/>
    <w:rsid w:val="00402900"/>
    <w:rsid w:val="00402B0A"/>
    <w:rsid w:val="00402D37"/>
    <w:rsid w:val="0040310B"/>
    <w:rsid w:val="004031DF"/>
    <w:rsid w:val="00403AD5"/>
    <w:rsid w:val="004045D9"/>
    <w:rsid w:val="00404A5F"/>
    <w:rsid w:val="00404F2F"/>
    <w:rsid w:val="004050D8"/>
    <w:rsid w:val="00406306"/>
    <w:rsid w:val="00407363"/>
    <w:rsid w:val="004106F8"/>
    <w:rsid w:val="004114C3"/>
    <w:rsid w:val="004118CE"/>
    <w:rsid w:val="0041197B"/>
    <w:rsid w:val="0041248E"/>
    <w:rsid w:val="00413367"/>
    <w:rsid w:val="004144D4"/>
    <w:rsid w:val="00414D9F"/>
    <w:rsid w:val="00414DEC"/>
    <w:rsid w:val="00416935"/>
    <w:rsid w:val="00416FEA"/>
    <w:rsid w:val="00417014"/>
    <w:rsid w:val="00417159"/>
    <w:rsid w:val="0041736B"/>
    <w:rsid w:val="00417C0C"/>
    <w:rsid w:val="004204BC"/>
    <w:rsid w:val="00422816"/>
    <w:rsid w:val="00423B88"/>
    <w:rsid w:val="00423E8B"/>
    <w:rsid w:val="004241E5"/>
    <w:rsid w:val="00425FB0"/>
    <w:rsid w:val="00426BBF"/>
    <w:rsid w:val="00427CEA"/>
    <w:rsid w:val="00427DFF"/>
    <w:rsid w:val="004306D4"/>
    <w:rsid w:val="00430C2F"/>
    <w:rsid w:val="00430DB0"/>
    <w:rsid w:val="004316D4"/>
    <w:rsid w:val="00431C08"/>
    <w:rsid w:val="00431D52"/>
    <w:rsid w:val="00431E91"/>
    <w:rsid w:val="004325A4"/>
    <w:rsid w:val="00432F06"/>
    <w:rsid w:val="00433A79"/>
    <w:rsid w:val="00433D51"/>
    <w:rsid w:val="004355CE"/>
    <w:rsid w:val="00435833"/>
    <w:rsid w:val="00435F7E"/>
    <w:rsid w:val="0043602D"/>
    <w:rsid w:val="004363F2"/>
    <w:rsid w:val="00436514"/>
    <w:rsid w:val="004368BD"/>
    <w:rsid w:val="00436B5D"/>
    <w:rsid w:val="00436C51"/>
    <w:rsid w:val="0043728A"/>
    <w:rsid w:val="0044045A"/>
    <w:rsid w:val="0044243E"/>
    <w:rsid w:val="00442468"/>
    <w:rsid w:val="004428D9"/>
    <w:rsid w:val="00442992"/>
    <w:rsid w:val="00442ED9"/>
    <w:rsid w:val="00443ABD"/>
    <w:rsid w:val="00443D9E"/>
    <w:rsid w:val="00444092"/>
    <w:rsid w:val="0044416E"/>
    <w:rsid w:val="00444173"/>
    <w:rsid w:val="00444AA6"/>
    <w:rsid w:val="00444D19"/>
    <w:rsid w:val="00445001"/>
    <w:rsid w:val="004450E0"/>
    <w:rsid w:val="00445791"/>
    <w:rsid w:val="00445855"/>
    <w:rsid w:val="00445868"/>
    <w:rsid w:val="004461C3"/>
    <w:rsid w:val="0044662E"/>
    <w:rsid w:val="0044685A"/>
    <w:rsid w:val="004469E0"/>
    <w:rsid w:val="00447E19"/>
    <w:rsid w:val="0045000A"/>
    <w:rsid w:val="00450329"/>
    <w:rsid w:val="004503A3"/>
    <w:rsid w:val="00451A7A"/>
    <w:rsid w:val="00451CAF"/>
    <w:rsid w:val="00452DFE"/>
    <w:rsid w:val="00452FDB"/>
    <w:rsid w:val="004536EF"/>
    <w:rsid w:val="004548DE"/>
    <w:rsid w:val="004552E8"/>
    <w:rsid w:val="004554CE"/>
    <w:rsid w:val="004564A6"/>
    <w:rsid w:val="0045687F"/>
    <w:rsid w:val="00456ACB"/>
    <w:rsid w:val="00457830"/>
    <w:rsid w:val="00457C4F"/>
    <w:rsid w:val="00457CDB"/>
    <w:rsid w:val="00457F85"/>
    <w:rsid w:val="0046056E"/>
    <w:rsid w:val="0046137A"/>
    <w:rsid w:val="00461992"/>
    <w:rsid w:val="004629FA"/>
    <w:rsid w:val="00462D12"/>
    <w:rsid w:val="00462D57"/>
    <w:rsid w:val="00463123"/>
    <w:rsid w:val="00463451"/>
    <w:rsid w:val="00463F96"/>
    <w:rsid w:val="00465292"/>
    <w:rsid w:val="004652C9"/>
    <w:rsid w:val="004653A1"/>
    <w:rsid w:val="00466174"/>
    <w:rsid w:val="004664E9"/>
    <w:rsid w:val="00466667"/>
    <w:rsid w:val="00466812"/>
    <w:rsid w:val="00466C12"/>
    <w:rsid w:val="004702F4"/>
    <w:rsid w:val="00471BC4"/>
    <w:rsid w:val="00471D3F"/>
    <w:rsid w:val="00471FDA"/>
    <w:rsid w:val="00472A61"/>
    <w:rsid w:val="00472DD4"/>
    <w:rsid w:val="00472F3E"/>
    <w:rsid w:val="0047316E"/>
    <w:rsid w:val="00473BD0"/>
    <w:rsid w:val="00473E7D"/>
    <w:rsid w:val="00473F5D"/>
    <w:rsid w:val="00473FA3"/>
    <w:rsid w:val="00474185"/>
    <w:rsid w:val="00474444"/>
    <w:rsid w:val="00474833"/>
    <w:rsid w:val="00474FB1"/>
    <w:rsid w:val="00476443"/>
    <w:rsid w:val="0047694E"/>
    <w:rsid w:val="0047713C"/>
    <w:rsid w:val="0047759D"/>
    <w:rsid w:val="00477A4E"/>
    <w:rsid w:val="00477B04"/>
    <w:rsid w:val="00477FA3"/>
    <w:rsid w:val="00480310"/>
    <w:rsid w:val="00480638"/>
    <w:rsid w:val="00480F21"/>
    <w:rsid w:val="0048122F"/>
    <w:rsid w:val="004813E1"/>
    <w:rsid w:val="00481AE2"/>
    <w:rsid w:val="00482480"/>
    <w:rsid w:val="00482D3A"/>
    <w:rsid w:val="00483593"/>
    <w:rsid w:val="0048387E"/>
    <w:rsid w:val="004840DD"/>
    <w:rsid w:val="0048438F"/>
    <w:rsid w:val="004845B2"/>
    <w:rsid w:val="004851D5"/>
    <w:rsid w:val="00485303"/>
    <w:rsid w:val="0048565B"/>
    <w:rsid w:val="00485BBD"/>
    <w:rsid w:val="00486376"/>
    <w:rsid w:val="00486721"/>
    <w:rsid w:val="004870F5"/>
    <w:rsid w:val="00487996"/>
    <w:rsid w:val="0049126B"/>
    <w:rsid w:val="00491482"/>
    <w:rsid w:val="00491B0F"/>
    <w:rsid w:val="00491D7D"/>
    <w:rsid w:val="0049236D"/>
    <w:rsid w:val="0049288A"/>
    <w:rsid w:val="00493AAA"/>
    <w:rsid w:val="00493B16"/>
    <w:rsid w:val="00495402"/>
    <w:rsid w:val="0049603B"/>
    <w:rsid w:val="00496058"/>
    <w:rsid w:val="004962FB"/>
    <w:rsid w:val="004968E9"/>
    <w:rsid w:val="004A0386"/>
    <w:rsid w:val="004A05F2"/>
    <w:rsid w:val="004A06CB"/>
    <w:rsid w:val="004A0ED7"/>
    <w:rsid w:val="004A119D"/>
    <w:rsid w:val="004A1456"/>
    <w:rsid w:val="004A1792"/>
    <w:rsid w:val="004A1A19"/>
    <w:rsid w:val="004A1B6A"/>
    <w:rsid w:val="004A28B1"/>
    <w:rsid w:val="004A429A"/>
    <w:rsid w:val="004A44AE"/>
    <w:rsid w:val="004A457C"/>
    <w:rsid w:val="004A45AD"/>
    <w:rsid w:val="004A4991"/>
    <w:rsid w:val="004A66BC"/>
    <w:rsid w:val="004A6BAE"/>
    <w:rsid w:val="004A6CD9"/>
    <w:rsid w:val="004A6E67"/>
    <w:rsid w:val="004B0A9E"/>
    <w:rsid w:val="004B0E92"/>
    <w:rsid w:val="004B0EC9"/>
    <w:rsid w:val="004B15DD"/>
    <w:rsid w:val="004B1821"/>
    <w:rsid w:val="004B1EDA"/>
    <w:rsid w:val="004B1FA0"/>
    <w:rsid w:val="004B215F"/>
    <w:rsid w:val="004B2884"/>
    <w:rsid w:val="004B2890"/>
    <w:rsid w:val="004B2D83"/>
    <w:rsid w:val="004B3E8A"/>
    <w:rsid w:val="004B3EEB"/>
    <w:rsid w:val="004B4498"/>
    <w:rsid w:val="004B4F00"/>
    <w:rsid w:val="004B545C"/>
    <w:rsid w:val="004B5D4A"/>
    <w:rsid w:val="004B62EA"/>
    <w:rsid w:val="004B64CB"/>
    <w:rsid w:val="004B660C"/>
    <w:rsid w:val="004B6862"/>
    <w:rsid w:val="004B6CEB"/>
    <w:rsid w:val="004B76BA"/>
    <w:rsid w:val="004B79BC"/>
    <w:rsid w:val="004B7C4C"/>
    <w:rsid w:val="004C0C1A"/>
    <w:rsid w:val="004C0ED9"/>
    <w:rsid w:val="004C2385"/>
    <w:rsid w:val="004C32CF"/>
    <w:rsid w:val="004C3A2D"/>
    <w:rsid w:val="004C454A"/>
    <w:rsid w:val="004C49AD"/>
    <w:rsid w:val="004C511D"/>
    <w:rsid w:val="004C5B9A"/>
    <w:rsid w:val="004C74E1"/>
    <w:rsid w:val="004C79C2"/>
    <w:rsid w:val="004D0961"/>
    <w:rsid w:val="004D1247"/>
    <w:rsid w:val="004D142A"/>
    <w:rsid w:val="004D165E"/>
    <w:rsid w:val="004D2788"/>
    <w:rsid w:val="004D2AA4"/>
    <w:rsid w:val="004D2EC8"/>
    <w:rsid w:val="004D350F"/>
    <w:rsid w:val="004D366D"/>
    <w:rsid w:val="004D392A"/>
    <w:rsid w:val="004D3D06"/>
    <w:rsid w:val="004D3EC0"/>
    <w:rsid w:val="004D4506"/>
    <w:rsid w:val="004D57BF"/>
    <w:rsid w:val="004D59AE"/>
    <w:rsid w:val="004D59B7"/>
    <w:rsid w:val="004D628A"/>
    <w:rsid w:val="004E03A8"/>
    <w:rsid w:val="004E04DB"/>
    <w:rsid w:val="004E07A8"/>
    <w:rsid w:val="004E0CE0"/>
    <w:rsid w:val="004E0DCF"/>
    <w:rsid w:val="004E1848"/>
    <w:rsid w:val="004E2138"/>
    <w:rsid w:val="004E2A40"/>
    <w:rsid w:val="004E2BF9"/>
    <w:rsid w:val="004E3449"/>
    <w:rsid w:val="004E376D"/>
    <w:rsid w:val="004E3ED6"/>
    <w:rsid w:val="004E4574"/>
    <w:rsid w:val="004E4FCC"/>
    <w:rsid w:val="004E5111"/>
    <w:rsid w:val="004E5A0C"/>
    <w:rsid w:val="004E5C2F"/>
    <w:rsid w:val="004E5CEB"/>
    <w:rsid w:val="004E6133"/>
    <w:rsid w:val="004E6955"/>
    <w:rsid w:val="004F2986"/>
    <w:rsid w:val="004F3577"/>
    <w:rsid w:val="004F4961"/>
    <w:rsid w:val="004F4AB8"/>
    <w:rsid w:val="004F5252"/>
    <w:rsid w:val="004F5C92"/>
    <w:rsid w:val="004F626F"/>
    <w:rsid w:val="004F6438"/>
    <w:rsid w:val="004F6757"/>
    <w:rsid w:val="004F74D9"/>
    <w:rsid w:val="004F7941"/>
    <w:rsid w:val="004F7C89"/>
    <w:rsid w:val="00500028"/>
    <w:rsid w:val="00500657"/>
    <w:rsid w:val="005009A8"/>
    <w:rsid w:val="0050103A"/>
    <w:rsid w:val="00501C8D"/>
    <w:rsid w:val="005039FA"/>
    <w:rsid w:val="0050597D"/>
    <w:rsid w:val="00505E6E"/>
    <w:rsid w:val="00505FAE"/>
    <w:rsid w:val="00506071"/>
    <w:rsid w:val="00506A58"/>
    <w:rsid w:val="00506C7F"/>
    <w:rsid w:val="00507372"/>
    <w:rsid w:val="00507587"/>
    <w:rsid w:val="005103E9"/>
    <w:rsid w:val="005117D8"/>
    <w:rsid w:val="005118CB"/>
    <w:rsid w:val="00512FA9"/>
    <w:rsid w:val="005130F8"/>
    <w:rsid w:val="0051324C"/>
    <w:rsid w:val="00513415"/>
    <w:rsid w:val="005136F0"/>
    <w:rsid w:val="00513843"/>
    <w:rsid w:val="00513DAD"/>
    <w:rsid w:val="00514042"/>
    <w:rsid w:val="005140CF"/>
    <w:rsid w:val="0051430C"/>
    <w:rsid w:val="005146A6"/>
    <w:rsid w:val="005160B6"/>
    <w:rsid w:val="00516AF2"/>
    <w:rsid w:val="00517081"/>
    <w:rsid w:val="005203FA"/>
    <w:rsid w:val="005204B6"/>
    <w:rsid w:val="00520ECD"/>
    <w:rsid w:val="00520F20"/>
    <w:rsid w:val="00520FAA"/>
    <w:rsid w:val="00521410"/>
    <w:rsid w:val="00522F6F"/>
    <w:rsid w:val="005232E6"/>
    <w:rsid w:val="00523B20"/>
    <w:rsid w:val="0052404B"/>
    <w:rsid w:val="005249A1"/>
    <w:rsid w:val="005255F0"/>
    <w:rsid w:val="00525658"/>
    <w:rsid w:val="00526043"/>
    <w:rsid w:val="00526096"/>
    <w:rsid w:val="00527B16"/>
    <w:rsid w:val="00527CE0"/>
    <w:rsid w:val="00532974"/>
    <w:rsid w:val="00532A15"/>
    <w:rsid w:val="00532A58"/>
    <w:rsid w:val="00532B13"/>
    <w:rsid w:val="00532DE5"/>
    <w:rsid w:val="0053335D"/>
    <w:rsid w:val="00533434"/>
    <w:rsid w:val="005335E5"/>
    <w:rsid w:val="005339CC"/>
    <w:rsid w:val="00533CC6"/>
    <w:rsid w:val="005344CB"/>
    <w:rsid w:val="00535937"/>
    <w:rsid w:val="00535ED3"/>
    <w:rsid w:val="00536346"/>
    <w:rsid w:val="005366BA"/>
    <w:rsid w:val="00536B29"/>
    <w:rsid w:val="00537F31"/>
    <w:rsid w:val="0054043E"/>
    <w:rsid w:val="0054095C"/>
    <w:rsid w:val="005410EF"/>
    <w:rsid w:val="00541168"/>
    <w:rsid w:val="00541437"/>
    <w:rsid w:val="005420C1"/>
    <w:rsid w:val="00542778"/>
    <w:rsid w:val="005448A1"/>
    <w:rsid w:val="005453C1"/>
    <w:rsid w:val="00546273"/>
    <w:rsid w:val="00547553"/>
    <w:rsid w:val="00547722"/>
    <w:rsid w:val="00547768"/>
    <w:rsid w:val="0054B651"/>
    <w:rsid w:val="005500C1"/>
    <w:rsid w:val="005504FE"/>
    <w:rsid w:val="0055103E"/>
    <w:rsid w:val="00551B9F"/>
    <w:rsid w:val="0055204E"/>
    <w:rsid w:val="0055215B"/>
    <w:rsid w:val="00552C13"/>
    <w:rsid w:val="0055364D"/>
    <w:rsid w:val="00553AC7"/>
    <w:rsid w:val="00553FCF"/>
    <w:rsid w:val="00555513"/>
    <w:rsid w:val="005565B4"/>
    <w:rsid w:val="005567B3"/>
    <w:rsid w:val="00557644"/>
    <w:rsid w:val="005608CF"/>
    <w:rsid w:val="00561C88"/>
    <w:rsid w:val="00561EA7"/>
    <w:rsid w:val="005628A9"/>
    <w:rsid w:val="00562A90"/>
    <w:rsid w:val="00562DAE"/>
    <w:rsid w:val="00563097"/>
    <w:rsid w:val="005639B0"/>
    <w:rsid w:val="00563E19"/>
    <w:rsid w:val="00563FAE"/>
    <w:rsid w:val="00564944"/>
    <w:rsid w:val="005650AA"/>
    <w:rsid w:val="00565478"/>
    <w:rsid w:val="00566B1F"/>
    <w:rsid w:val="005674AA"/>
    <w:rsid w:val="005676B5"/>
    <w:rsid w:val="00567D6A"/>
    <w:rsid w:val="00570144"/>
    <w:rsid w:val="00570146"/>
    <w:rsid w:val="00570603"/>
    <w:rsid w:val="00570BAC"/>
    <w:rsid w:val="00571D2F"/>
    <w:rsid w:val="00572311"/>
    <w:rsid w:val="00572E0C"/>
    <w:rsid w:val="00574A43"/>
    <w:rsid w:val="0057532C"/>
    <w:rsid w:val="00575393"/>
    <w:rsid w:val="00576B24"/>
    <w:rsid w:val="00576E9F"/>
    <w:rsid w:val="00577ED1"/>
    <w:rsid w:val="0058007B"/>
    <w:rsid w:val="00580C86"/>
    <w:rsid w:val="0058105E"/>
    <w:rsid w:val="0058145B"/>
    <w:rsid w:val="0058183D"/>
    <w:rsid w:val="00581C28"/>
    <w:rsid w:val="00583073"/>
    <w:rsid w:val="005831CB"/>
    <w:rsid w:val="00583814"/>
    <w:rsid w:val="00584F0E"/>
    <w:rsid w:val="00584F55"/>
    <w:rsid w:val="00585528"/>
    <w:rsid w:val="00585784"/>
    <w:rsid w:val="00587A13"/>
    <w:rsid w:val="00587E4D"/>
    <w:rsid w:val="00590283"/>
    <w:rsid w:val="00591AA6"/>
    <w:rsid w:val="00592360"/>
    <w:rsid w:val="005925F7"/>
    <w:rsid w:val="0059281A"/>
    <w:rsid w:val="00592C98"/>
    <w:rsid w:val="00593031"/>
    <w:rsid w:val="00593E67"/>
    <w:rsid w:val="00593FD7"/>
    <w:rsid w:val="00594390"/>
    <w:rsid w:val="00594775"/>
    <w:rsid w:val="00594BA2"/>
    <w:rsid w:val="005953BB"/>
    <w:rsid w:val="00595873"/>
    <w:rsid w:val="00595A3D"/>
    <w:rsid w:val="005967A1"/>
    <w:rsid w:val="005968C9"/>
    <w:rsid w:val="00597351"/>
    <w:rsid w:val="005A04AD"/>
    <w:rsid w:val="005A1069"/>
    <w:rsid w:val="005A10AA"/>
    <w:rsid w:val="005A15D5"/>
    <w:rsid w:val="005A17C1"/>
    <w:rsid w:val="005A29A9"/>
    <w:rsid w:val="005A2C3C"/>
    <w:rsid w:val="005A2E4C"/>
    <w:rsid w:val="005A3683"/>
    <w:rsid w:val="005A54B5"/>
    <w:rsid w:val="005A5501"/>
    <w:rsid w:val="005A57DF"/>
    <w:rsid w:val="005A5948"/>
    <w:rsid w:val="005A64A9"/>
    <w:rsid w:val="005A69A8"/>
    <w:rsid w:val="005A69CE"/>
    <w:rsid w:val="005B0578"/>
    <w:rsid w:val="005B122A"/>
    <w:rsid w:val="005B3318"/>
    <w:rsid w:val="005B3E07"/>
    <w:rsid w:val="005B3E83"/>
    <w:rsid w:val="005B44C9"/>
    <w:rsid w:val="005B45BF"/>
    <w:rsid w:val="005B49D4"/>
    <w:rsid w:val="005B54AC"/>
    <w:rsid w:val="005B56B3"/>
    <w:rsid w:val="005B5836"/>
    <w:rsid w:val="005B5911"/>
    <w:rsid w:val="005B5FC6"/>
    <w:rsid w:val="005B60EE"/>
    <w:rsid w:val="005B65ED"/>
    <w:rsid w:val="005B7121"/>
    <w:rsid w:val="005B7373"/>
    <w:rsid w:val="005B7557"/>
    <w:rsid w:val="005B7755"/>
    <w:rsid w:val="005B776B"/>
    <w:rsid w:val="005B789E"/>
    <w:rsid w:val="005C06F6"/>
    <w:rsid w:val="005C0759"/>
    <w:rsid w:val="005C083B"/>
    <w:rsid w:val="005C0F22"/>
    <w:rsid w:val="005C1227"/>
    <w:rsid w:val="005C1AE4"/>
    <w:rsid w:val="005C239D"/>
    <w:rsid w:val="005C25BB"/>
    <w:rsid w:val="005C3019"/>
    <w:rsid w:val="005C34E3"/>
    <w:rsid w:val="005C3DE7"/>
    <w:rsid w:val="005C4116"/>
    <w:rsid w:val="005C4583"/>
    <w:rsid w:val="005C48F2"/>
    <w:rsid w:val="005C5A8A"/>
    <w:rsid w:val="005C6784"/>
    <w:rsid w:val="005C6A16"/>
    <w:rsid w:val="005C6A31"/>
    <w:rsid w:val="005C77E5"/>
    <w:rsid w:val="005C7B0C"/>
    <w:rsid w:val="005D0790"/>
    <w:rsid w:val="005D0EA4"/>
    <w:rsid w:val="005D136F"/>
    <w:rsid w:val="005D19CF"/>
    <w:rsid w:val="005D2284"/>
    <w:rsid w:val="005D273C"/>
    <w:rsid w:val="005D2745"/>
    <w:rsid w:val="005D274A"/>
    <w:rsid w:val="005D2AC6"/>
    <w:rsid w:val="005D4A45"/>
    <w:rsid w:val="005D4B25"/>
    <w:rsid w:val="005D555C"/>
    <w:rsid w:val="005D5782"/>
    <w:rsid w:val="005D59EA"/>
    <w:rsid w:val="005D5E99"/>
    <w:rsid w:val="005D6B79"/>
    <w:rsid w:val="005D75CC"/>
    <w:rsid w:val="005D7A44"/>
    <w:rsid w:val="005E05CC"/>
    <w:rsid w:val="005E086B"/>
    <w:rsid w:val="005E19E3"/>
    <w:rsid w:val="005E2E6F"/>
    <w:rsid w:val="005E2FE1"/>
    <w:rsid w:val="005E3110"/>
    <w:rsid w:val="005E365F"/>
    <w:rsid w:val="005E36AB"/>
    <w:rsid w:val="005E3B56"/>
    <w:rsid w:val="005E4104"/>
    <w:rsid w:val="005E4130"/>
    <w:rsid w:val="005E46DB"/>
    <w:rsid w:val="005E4C76"/>
    <w:rsid w:val="005E4D35"/>
    <w:rsid w:val="005E53F4"/>
    <w:rsid w:val="005E596F"/>
    <w:rsid w:val="005E607D"/>
    <w:rsid w:val="005E7396"/>
    <w:rsid w:val="005E73DF"/>
    <w:rsid w:val="005F07C4"/>
    <w:rsid w:val="005F1350"/>
    <w:rsid w:val="005F14C3"/>
    <w:rsid w:val="005F197A"/>
    <w:rsid w:val="005F1EA4"/>
    <w:rsid w:val="005F27B6"/>
    <w:rsid w:val="005F2B8D"/>
    <w:rsid w:val="005F329B"/>
    <w:rsid w:val="005F35FB"/>
    <w:rsid w:val="005F3BF1"/>
    <w:rsid w:val="005F3C3A"/>
    <w:rsid w:val="005F50BA"/>
    <w:rsid w:val="005F5EF0"/>
    <w:rsid w:val="005F61DA"/>
    <w:rsid w:val="005F64A3"/>
    <w:rsid w:val="005F70AE"/>
    <w:rsid w:val="005F728B"/>
    <w:rsid w:val="005F7595"/>
    <w:rsid w:val="005F79E6"/>
    <w:rsid w:val="00600AE6"/>
    <w:rsid w:val="00601AAB"/>
    <w:rsid w:val="006035B6"/>
    <w:rsid w:val="00603DA0"/>
    <w:rsid w:val="006044BC"/>
    <w:rsid w:val="00604A86"/>
    <w:rsid w:val="00604AD2"/>
    <w:rsid w:val="00604D0D"/>
    <w:rsid w:val="0060574F"/>
    <w:rsid w:val="00605808"/>
    <w:rsid w:val="00605C61"/>
    <w:rsid w:val="0060648D"/>
    <w:rsid w:val="006067C1"/>
    <w:rsid w:val="0060705D"/>
    <w:rsid w:val="00607D2B"/>
    <w:rsid w:val="00607E27"/>
    <w:rsid w:val="0061105D"/>
    <w:rsid w:val="00611144"/>
    <w:rsid w:val="0061139D"/>
    <w:rsid w:val="00611B65"/>
    <w:rsid w:val="00611EB6"/>
    <w:rsid w:val="00612BE5"/>
    <w:rsid w:val="0061354C"/>
    <w:rsid w:val="006138D0"/>
    <w:rsid w:val="00614029"/>
    <w:rsid w:val="00614031"/>
    <w:rsid w:val="006146F8"/>
    <w:rsid w:val="006148B7"/>
    <w:rsid w:val="00614A38"/>
    <w:rsid w:val="00614C9B"/>
    <w:rsid w:val="00614E85"/>
    <w:rsid w:val="0061525A"/>
    <w:rsid w:val="00615935"/>
    <w:rsid w:val="00617657"/>
    <w:rsid w:val="00617968"/>
    <w:rsid w:val="00620C38"/>
    <w:rsid w:val="0062176A"/>
    <w:rsid w:val="0062179B"/>
    <w:rsid w:val="00621E91"/>
    <w:rsid w:val="00622183"/>
    <w:rsid w:val="00623050"/>
    <w:rsid w:val="006230A1"/>
    <w:rsid w:val="00623555"/>
    <w:rsid w:val="00623735"/>
    <w:rsid w:val="0062490B"/>
    <w:rsid w:val="0062502C"/>
    <w:rsid w:val="006254FD"/>
    <w:rsid w:val="00627271"/>
    <w:rsid w:val="0062736D"/>
    <w:rsid w:val="00627784"/>
    <w:rsid w:val="00627A8B"/>
    <w:rsid w:val="00627ED4"/>
    <w:rsid w:val="006317B1"/>
    <w:rsid w:val="0063254B"/>
    <w:rsid w:val="0063282F"/>
    <w:rsid w:val="00632C05"/>
    <w:rsid w:val="00633177"/>
    <w:rsid w:val="006348EE"/>
    <w:rsid w:val="00637465"/>
    <w:rsid w:val="00640544"/>
    <w:rsid w:val="00640EBC"/>
    <w:rsid w:val="00640FFB"/>
    <w:rsid w:val="00641274"/>
    <w:rsid w:val="00641DC2"/>
    <w:rsid w:val="00641EB1"/>
    <w:rsid w:val="006422D6"/>
    <w:rsid w:val="006422EF"/>
    <w:rsid w:val="006424C4"/>
    <w:rsid w:val="006429D5"/>
    <w:rsid w:val="00642CD3"/>
    <w:rsid w:val="00642CF9"/>
    <w:rsid w:val="0064349C"/>
    <w:rsid w:val="006454EB"/>
    <w:rsid w:val="00645530"/>
    <w:rsid w:val="00645F3A"/>
    <w:rsid w:val="0064621A"/>
    <w:rsid w:val="0064683B"/>
    <w:rsid w:val="006468E4"/>
    <w:rsid w:val="0064748E"/>
    <w:rsid w:val="006475FE"/>
    <w:rsid w:val="006500CD"/>
    <w:rsid w:val="00650DEF"/>
    <w:rsid w:val="00650F83"/>
    <w:rsid w:val="00651010"/>
    <w:rsid w:val="0065108E"/>
    <w:rsid w:val="006510D4"/>
    <w:rsid w:val="00651E61"/>
    <w:rsid w:val="006537CA"/>
    <w:rsid w:val="00654114"/>
    <w:rsid w:val="00654B4A"/>
    <w:rsid w:val="006553BF"/>
    <w:rsid w:val="00655599"/>
    <w:rsid w:val="00655A72"/>
    <w:rsid w:val="00657833"/>
    <w:rsid w:val="00657BCC"/>
    <w:rsid w:val="006605E9"/>
    <w:rsid w:val="00660B52"/>
    <w:rsid w:val="00661024"/>
    <w:rsid w:val="00661601"/>
    <w:rsid w:val="006616F2"/>
    <w:rsid w:val="00661E41"/>
    <w:rsid w:val="00663403"/>
    <w:rsid w:val="00663447"/>
    <w:rsid w:val="0066368A"/>
    <w:rsid w:val="00663D03"/>
    <w:rsid w:val="00663E90"/>
    <w:rsid w:val="00663F7F"/>
    <w:rsid w:val="006644DF"/>
    <w:rsid w:val="00664597"/>
    <w:rsid w:val="006647DF"/>
    <w:rsid w:val="00664EDC"/>
    <w:rsid w:val="00666AF6"/>
    <w:rsid w:val="00666C4C"/>
    <w:rsid w:val="0066785A"/>
    <w:rsid w:val="00670000"/>
    <w:rsid w:val="0067058C"/>
    <w:rsid w:val="00670735"/>
    <w:rsid w:val="00671474"/>
    <w:rsid w:val="006718A0"/>
    <w:rsid w:val="006719E7"/>
    <w:rsid w:val="00672D42"/>
    <w:rsid w:val="00674634"/>
    <w:rsid w:val="0067489D"/>
    <w:rsid w:val="00674B6D"/>
    <w:rsid w:val="00674EDA"/>
    <w:rsid w:val="00675051"/>
    <w:rsid w:val="00675534"/>
    <w:rsid w:val="00676BEF"/>
    <w:rsid w:val="00676C1C"/>
    <w:rsid w:val="006774DB"/>
    <w:rsid w:val="00680E0F"/>
    <w:rsid w:val="006811BB"/>
    <w:rsid w:val="006815AE"/>
    <w:rsid w:val="00681F5D"/>
    <w:rsid w:val="00682469"/>
    <w:rsid w:val="006836B8"/>
    <w:rsid w:val="00683BBA"/>
    <w:rsid w:val="0068448B"/>
    <w:rsid w:val="00684858"/>
    <w:rsid w:val="0068498C"/>
    <w:rsid w:val="00684E43"/>
    <w:rsid w:val="00685003"/>
    <w:rsid w:val="006855FC"/>
    <w:rsid w:val="0068596E"/>
    <w:rsid w:val="00685BAF"/>
    <w:rsid w:val="00686266"/>
    <w:rsid w:val="006864EC"/>
    <w:rsid w:val="00686A88"/>
    <w:rsid w:val="0068748A"/>
    <w:rsid w:val="006874FF"/>
    <w:rsid w:val="006879B6"/>
    <w:rsid w:val="00690117"/>
    <w:rsid w:val="0069076E"/>
    <w:rsid w:val="00690925"/>
    <w:rsid w:val="00690B44"/>
    <w:rsid w:val="00691542"/>
    <w:rsid w:val="006917C4"/>
    <w:rsid w:val="00691DFF"/>
    <w:rsid w:val="006926C4"/>
    <w:rsid w:val="00692B19"/>
    <w:rsid w:val="00693696"/>
    <w:rsid w:val="00693755"/>
    <w:rsid w:val="00693B57"/>
    <w:rsid w:val="00693BC3"/>
    <w:rsid w:val="00693F5F"/>
    <w:rsid w:val="006945B4"/>
    <w:rsid w:val="006948BE"/>
    <w:rsid w:val="0069497A"/>
    <w:rsid w:val="00695166"/>
    <w:rsid w:val="006956B2"/>
    <w:rsid w:val="006960AE"/>
    <w:rsid w:val="00696296"/>
    <w:rsid w:val="00696CFE"/>
    <w:rsid w:val="00696F30"/>
    <w:rsid w:val="006A015C"/>
    <w:rsid w:val="006A01D6"/>
    <w:rsid w:val="006A159B"/>
    <w:rsid w:val="006A1939"/>
    <w:rsid w:val="006A2800"/>
    <w:rsid w:val="006A2DF5"/>
    <w:rsid w:val="006A311F"/>
    <w:rsid w:val="006A46D7"/>
    <w:rsid w:val="006A48A1"/>
    <w:rsid w:val="006A53FD"/>
    <w:rsid w:val="006A5461"/>
    <w:rsid w:val="006A548C"/>
    <w:rsid w:val="006A5C48"/>
    <w:rsid w:val="006A6499"/>
    <w:rsid w:val="006A742E"/>
    <w:rsid w:val="006A77C4"/>
    <w:rsid w:val="006A7A8F"/>
    <w:rsid w:val="006B0862"/>
    <w:rsid w:val="006B0EA1"/>
    <w:rsid w:val="006B10B2"/>
    <w:rsid w:val="006B11D4"/>
    <w:rsid w:val="006B1245"/>
    <w:rsid w:val="006B1785"/>
    <w:rsid w:val="006B1C77"/>
    <w:rsid w:val="006B1E01"/>
    <w:rsid w:val="006B2282"/>
    <w:rsid w:val="006B26D5"/>
    <w:rsid w:val="006B28D0"/>
    <w:rsid w:val="006B34DD"/>
    <w:rsid w:val="006B41E3"/>
    <w:rsid w:val="006B4275"/>
    <w:rsid w:val="006B43FE"/>
    <w:rsid w:val="006B5753"/>
    <w:rsid w:val="006B5906"/>
    <w:rsid w:val="006B5B38"/>
    <w:rsid w:val="006B5B9F"/>
    <w:rsid w:val="006B5DC1"/>
    <w:rsid w:val="006B7646"/>
    <w:rsid w:val="006C0171"/>
    <w:rsid w:val="006C06DB"/>
    <w:rsid w:val="006C0E6C"/>
    <w:rsid w:val="006C163A"/>
    <w:rsid w:val="006C1EA7"/>
    <w:rsid w:val="006C1F9A"/>
    <w:rsid w:val="006C266D"/>
    <w:rsid w:val="006C2DFB"/>
    <w:rsid w:val="006C4510"/>
    <w:rsid w:val="006C46C9"/>
    <w:rsid w:val="006C66CE"/>
    <w:rsid w:val="006C68E1"/>
    <w:rsid w:val="006C69B8"/>
    <w:rsid w:val="006C7197"/>
    <w:rsid w:val="006C71E0"/>
    <w:rsid w:val="006D05E5"/>
    <w:rsid w:val="006D064E"/>
    <w:rsid w:val="006D0660"/>
    <w:rsid w:val="006D0FA0"/>
    <w:rsid w:val="006D13B3"/>
    <w:rsid w:val="006D141C"/>
    <w:rsid w:val="006D14D2"/>
    <w:rsid w:val="006D1685"/>
    <w:rsid w:val="006D1AC4"/>
    <w:rsid w:val="006D1BF5"/>
    <w:rsid w:val="006D1C7B"/>
    <w:rsid w:val="006D2387"/>
    <w:rsid w:val="006D23DB"/>
    <w:rsid w:val="006D49AA"/>
    <w:rsid w:val="006D537B"/>
    <w:rsid w:val="006D5DEE"/>
    <w:rsid w:val="006D601A"/>
    <w:rsid w:val="006D67E4"/>
    <w:rsid w:val="006D79CB"/>
    <w:rsid w:val="006D7C7B"/>
    <w:rsid w:val="006E0BE1"/>
    <w:rsid w:val="006E0C36"/>
    <w:rsid w:val="006E0E85"/>
    <w:rsid w:val="006E142A"/>
    <w:rsid w:val="006E1C8B"/>
    <w:rsid w:val="006E1D47"/>
    <w:rsid w:val="006E20FB"/>
    <w:rsid w:val="006E2159"/>
    <w:rsid w:val="006E219A"/>
    <w:rsid w:val="006E2438"/>
    <w:rsid w:val="006E2BDF"/>
    <w:rsid w:val="006E4934"/>
    <w:rsid w:val="006E5C31"/>
    <w:rsid w:val="006E5F53"/>
    <w:rsid w:val="006E6085"/>
    <w:rsid w:val="006E6CB9"/>
    <w:rsid w:val="006E6DA7"/>
    <w:rsid w:val="006E7097"/>
    <w:rsid w:val="006E7DDB"/>
    <w:rsid w:val="006F07AA"/>
    <w:rsid w:val="006F0AE1"/>
    <w:rsid w:val="006F1693"/>
    <w:rsid w:val="006F2C66"/>
    <w:rsid w:val="006F2DA4"/>
    <w:rsid w:val="006F2F7D"/>
    <w:rsid w:val="006F43CD"/>
    <w:rsid w:val="006F44EF"/>
    <w:rsid w:val="006F45B4"/>
    <w:rsid w:val="006F4B99"/>
    <w:rsid w:val="006F50AD"/>
    <w:rsid w:val="006F65F1"/>
    <w:rsid w:val="006F6FA1"/>
    <w:rsid w:val="006F6FBD"/>
    <w:rsid w:val="006F72B2"/>
    <w:rsid w:val="006F742A"/>
    <w:rsid w:val="0070015D"/>
    <w:rsid w:val="00700422"/>
    <w:rsid w:val="00700BBA"/>
    <w:rsid w:val="00700E77"/>
    <w:rsid w:val="00700F5E"/>
    <w:rsid w:val="0070127A"/>
    <w:rsid w:val="007016D2"/>
    <w:rsid w:val="00701BC2"/>
    <w:rsid w:val="00701E05"/>
    <w:rsid w:val="00702A3F"/>
    <w:rsid w:val="00702DEA"/>
    <w:rsid w:val="00703834"/>
    <w:rsid w:val="007049A4"/>
    <w:rsid w:val="007050DD"/>
    <w:rsid w:val="0070545C"/>
    <w:rsid w:val="00705FF8"/>
    <w:rsid w:val="0070631D"/>
    <w:rsid w:val="0070660F"/>
    <w:rsid w:val="00706CAD"/>
    <w:rsid w:val="0070715A"/>
    <w:rsid w:val="0070768D"/>
    <w:rsid w:val="0070769F"/>
    <w:rsid w:val="007078A4"/>
    <w:rsid w:val="00707B13"/>
    <w:rsid w:val="00707CFF"/>
    <w:rsid w:val="0071019D"/>
    <w:rsid w:val="00710A92"/>
    <w:rsid w:val="00710B49"/>
    <w:rsid w:val="00710BA5"/>
    <w:rsid w:val="00710BCF"/>
    <w:rsid w:val="007120AD"/>
    <w:rsid w:val="0071254A"/>
    <w:rsid w:val="007129B2"/>
    <w:rsid w:val="0071319B"/>
    <w:rsid w:val="007133D2"/>
    <w:rsid w:val="007136FF"/>
    <w:rsid w:val="0071380E"/>
    <w:rsid w:val="0071393B"/>
    <w:rsid w:val="00713B29"/>
    <w:rsid w:val="00715DB8"/>
    <w:rsid w:val="00716075"/>
    <w:rsid w:val="0071672A"/>
    <w:rsid w:val="0072001E"/>
    <w:rsid w:val="007202BC"/>
    <w:rsid w:val="007204D3"/>
    <w:rsid w:val="00721585"/>
    <w:rsid w:val="007217F2"/>
    <w:rsid w:val="007218F3"/>
    <w:rsid w:val="00721ADC"/>
    <w:rsid w:val="00721D4F"/>
    <w:rsid w:val="00721E68"/>
    <w:rsid w:val="00722314"/>
    <w:rsid w:val="0072249F"/>
    <w:rsid w:val="00722EB4"/>
    <w:rsid w:val="0072350A"/>
    <w:rsid w:val="00724946"/>
    <w:rsid w:val="0072505F"/>
    <w:rsid w:val="007268B4"/>
    <w:rsid w:val="00726B41"/>
    <w:rsid w:val="00726C84"/>
    <w:rsid w:val="007274D5"/>
    <w:rsid w:val="0072757A"/>
    <w:rsid w:val="00727881"/>
    <w:rsid w:val="0072789C"/>
    <w:rsid w:val="00727B6E"/>
    <w:rsid w:val="00727C67"/>
    <w:rsid w:val="007300B6"/>
    <w:rsid w:val="00731035"/>
    <w:rsid w:val="0073120C"/>
    <w:rsid w:val="00731401"/>
    <w:rsid w:val="00731F2B"/>
    <w:rsid w:val="00732194"/>
    <w:rsid w:val="00732C9A"/>
    <w:rsid w:val="00732FEC"/>
    <w:rsid w:val="00734284"/>
    <w:rsid w:val="00734DF4"/>
    <w:rsid w:val="0073516C"/>
    <w:rsid w:val="007354B2"/>
    <w:rsid w:val="00735AF5"/>
    <w:rsid w:val="00736982"/>
    <w:rsid w:val="00737DB5"/>
    <w:rsid w:val="00740EDE"/>
    <w:rsid w:val="007411AD"/>
    <w:rsid w:val="00742FFD"/>
    <w:rsid w:val="00743566"/>
    <w:rsid w:val="00743908"/>
    <w:rsid w:val="00744162"/>
    <w:rsid w:val="00744B93"/>
    <w:rsid w:val="00744ECE"/>
    <w:rsid w:val="0074565A"/>
    <w:rsid w:val="00746737"/>
    <w:rsid w:val="00747798"/>
    <w:rsid w:val="0075032C"/>
    <w:rsid w:val="00750F2C"/>
    <w:rsid w:val="0075192E"/>
    <w:rsid w:val="00751C8C"/>
    <w:rsid w:val="0075277B"/>
    <w:rsid w:val="007534C7"/>
    <w:rsid w:val="00753C7C"/>
    <w:rsid w:val="0075492D"/>
    <w:rsid w:val="007555F1"/>
    <w:rsid w:val="00755760"/>
    <w:rsid w:val="00756A0E"/>
    <w:rsid w:val="00756A96"/>
    <w:rsid w:val="00756F8F"/>
    <w:rsid w:val="00757037"/>
    <w:rsid w:val="00757B3D"/>
    <w:rsid w:val="00757B5F"/>
    <w:rsid w:val="00760243"/>
    <w:rsid w:val="00760E23"/>
    <w:rsid w:val="00760EA0"/>
    <w:rsid w:val="00761291"/>
    <w:rsid w:val="00762047"/>
    <w:rsid w:val="00762BE8"/>
    <w:rsid w:val="00763331"/>
    <w:rsid w:val="007639EC"/>
    <w:rsid w:val="0076467C"/>
    <w:rsid w:val="00764C90"/>
    <w:rsid w:val="00764E4F"/>
    <w:rsid w:val="007650B2"/>
    <w:rsid w:val="00767158"/>
    <w:rsid w:val="007675C5"/>
    <w:rsid w:val="00767AA7"/>
    <w:rsid w:val="00767B97"/>
    <w:rsid w:val="007701B9"/>
    <w:rsid w:val="007703C4"/>
    <w:rsid w:val="00770657"/>
    <w:rsid w:val="007709AB"/>
    <w:rsid w:val="00771CE6"/>
    <w:rsid w:val="00772274"/>
    <w:rsid w:val="00772C1E"/>
    <w:rsid w:val="00774226"/>
    <w:rsid w:val="007742FC"/>
    <w:rsid w:val="007752DF"/>
    <w:rsid w:val="00775337"/>
    <w:rsid w:val="007765EB"/>
    <w:rsid w:val="00776DF4"/>
    <w:rsid w:val="00777200"/>
    <w:rsid w:val="00777613"/>
    <w:rsid w:val="0077799A"/>
    <w:rsid w:val="00777E74"/>
    <w:rsid w:val="00777F55"/>
    <w:rsid w:val="00780155"/>
    <w:rsid w:val="00780398"/>
    <w:rsid w:val="00780AD1"/>
    <w:rsid w:val="00780E8F"/>
    <w:rsid w:val="00780EFB"/>
    <w:rsid w:val="00780FA5"/>
    <w:rsid w:val="007813B0"/>
    <w:rsid w:val="0078181B"/>
    <w:rsid w:val="00781A87"/>
    <w:rsid w:val="00781F43"/>
    <w:rsid w:val="00782051"/>
    <w:rsid w:val="00783100"/>
    <w:rsid w:val="00784379"/>
    <w:rsid w:val="00784838"/>
    <w:rsid w:val="0078586C"/>
    <w:rsid w:val="00786C5F"/>
    <w:rsid w:val="00791576"/>
    <w:rsid w:val="007919B1"/>
    <w:rsid w:val="00791A13"/>
    <w:rsid w:val="00791C71"/>
    <w:rsid w:val="00792699"/>
    <w:rsid w:val="00792B59"/>
    <w:rsid w:val="007933A9"/>
    <w:rsid w:val="007941BA"/>
    <w:rsid w:val="00794B4C"/>
    <w:rsid w:val="00794B9B"/>
    <w:rsid w:val="0079553D"/>
    <w:rsid w:val="00795F15"/>
    <w:rsid w:val="007967F3"/>
    <w:rsid w:val="00797A2F"/>
    <w:rsid w:val="00797D73"/>
    <w:rsid w:val="007A0524"/>
    <w:rsid w:val="007A0BA0"/>
    <w:rsid w:val="007A0CDC"/>
    <w:rsid w:val="007A0D2B"/>
    <w:rsid w:val="007A0F25"/>
    <w:rsid w:val="007A175C"/>
    <w:rsid w:val="007A19CB"/>
    <w:rsid w:val="007A1CB8"/>
    <w:rsid w:val="007A21C9"/>
    <w:rsid w:val="007A2339"/>
    <w:rsid w:val="007A26A1"/>
    <w:rsid w:val="007A286A"/>
    <w:rsid w:val="007A3152"/>
    <w:rsid w:val="007A34ED"/>
    <w:rsid w:val="007A4E39"/>
    <w:rsid w:val="007A61C9"/>
    <w:rsid w:val="007A72C0"/>
    <w:rsid w:val="007A7778"/>
    <w:rsid w:val="007B0995"/>
    <w:rsid w:val="007B2906"/>
    <w:rsid w:val="007B2F85"/>
    <w:rsid w:val="007B4317"/>
    <w:rsid w:val="007B43CD"/>
    <w:rsid w:val="007B5408"/>
    <w:rsid w:val="007B541A"/>
    <w:rsid w:val="007B5CF4"/>
    <w:rsid w:val="007B606C"/>
    <w:rsid w:val="007B6093"/>
    <w:rsid w:val="007B6B8C"/>
    <w:rsid w:val="007B6CB7"/>
    <w:rsid w:val="007B736D"/>
    <w:rsid w:val="007B764F"/>
    <w:rsid w:val="007B79A7"/>
    <w:rsid w:val="007B7C09"/>
    <w:rsid w:val="007B7C8C"/>
    <w:rsid w:val="007C0BDF"/>
    <w:rsid w:val="007C1E60"/>
    <w:rsid w:val="007C20C7"/>
    <w:rsid w:val="007C27C9"/>
    <w:rsid w:val="007C321F"/>
    <w:rsid w:val="007C32C0"/>
    <w:rsid w:val="007C3DCD"/>
    <w:rsid w:val="007C47DB"/>
    <w:rsid w:val="007C499C"/>
    <w:rsid w:val="007C51F4"/>
    <w:rsid w:val="007C5562"/>
    <w:rsid w:val="007C6BBE"/>
    <w:rsid w:val="007C7894"/>
    <w:rsid w:val="007C7EBA"/>
    <w:rsid w:val="007D019C"/>
    <w:rsid w:val="007D06B9"/>
    <w:rsid w:val="007D1134"/>
    <w:rsid w:val="007D136F"/>
    <w:rsid w:val="007D1A74"/>
    <w:rsid w:val="007D2D7C"/>
    <w:rsid w:val="007D36DA"/>
    <w:rsid w:val="007D4DFF"/>
    <w:rsid w:val="007D52A1"/>
    <w:rsid w:val="007D5469"/>
    <w:rsid w:val="007D595D"/>
    <w:rsid w:val="007D5D56"/>
    <w:rsid w:val="007D717C"/>
    <w:rsid w:val="007E0342"/>
    <w:rsid w:val="007E0C5A"/>
    <w:rsid w:val="007E12F6"/>
    <w:rsid w:val="007E1D6B"/>
    <w:rsid w:val="007E1EA3"/>
    <w:rsid w:val="007E251D"/>
    <w:rsid w:val="007E2BD1"/>
    <w:rsid w:val="007E3AFF"/>
    <w:rsid w:val="007E5143"/>
    <w:rsid w:val="007E65CF"/>
    <w:rsid w:val="007E724A"/>
    <w:rsid w:val="007E753C"/>
    <w:rsid w:val="007E765B"/>
    <w:rsid w:val="007E7923"/>
    <w:rsid w:val="007F03BD"/>
    <w:rsid w:val="007F03CA"/>
    <w:rsid w:val="007F0A7E"/>
    <w:rsid w:val="007F0B35"/>
    <w:rsid w:val="007F106C"/>
    <w:rsid w:val="007F1C42"/>
    <w:rsid w:val="007F3551"/>
    <w:rsid w:val="007F4712"/>
    <w:rsid w:val="007F47B3"/>
    <w:rsid w:val="007F5225"/>
    <w:rsid w:val="007F6032"/>
    <w:rsid w:val="007F6190"/>
    <w:rsid w:val="007F6520"/>
    <w:rsid w:val="007F6583"/>
    <w:rsid w:val="007F6FE9"/>
    <w:rsid w:val="007F7298"/>
    <w:rsid w:val="007F7476"/>
    <w:rsid w:val="007F7630"/>
    <w:rsid w:val="007F76F0"/>
    <w:rsid w:val="0080114C"/>
    <w:rsid w:val="008014AC"/>
    <w:rsid w:val="008021A3"/>
    <w:rsid w:val="008028B6"/>
    <w:rsid w:val="00802AC4"/>
    <w:rsid w:val="0080325D"/>
    <w:rsid w:val="008037CA"/>
    <w:rsid w:val="00803A7D"/>
    <w:rsid w:val="008042EA"/>
    <w:rsid w:val="00804301"/>
    <w:rsid w:val="00804C24"/>
    <w:rsid w:val="00804E9B"/>
    <w:rsid w:val="00804EC4"/>
    <w:rsid w:val="00804FA1"/>
    <w:rsid w:val="00805D77"/>
    <w:rsid w:val="0080705A"/>
    <w:rsid w:val="00807733"/>
    <w:rsid w:val="00807D83"/>
    <w:rsid w:val="008107E2"/>
    <w:rsid w:val="00810A60"/>
    <w:rsid w:val="00810AD9"/>
    <w:rsid w:val="00810E37"/>
    <w:rsid w:val="00811AD6"/>
    <w:rsid w:val="00811CE2"/>
    <w:rsid w:val="00812EF0"/>
    <w:rsid w:val="00813786"/>
    <w:rsid w:val="0081398E"/>
    <w:rsid w:val="00813B60"/>
    <w:rsid w:val="00816706"/>
    <w:rsid w:val="00821B4B"/>
    <w:rsid w:val="00822070"/>
    <w:rsid w:val="00822309"/>
    <w:rsid w:val="00822E0E"/>
    <w:rsid w:val="00822FF7"/>
    <w:rsid w:val="0082325C"/>
    <w:rsid w:val="008236B9"/>
    <w:rsid w:val="00823D1D"/>
    <w:rsid w:val="0082428A"/>
    <w:rsid w:val="00824E47"/>
    <w:rsid w:val="00825DD4"/>
    <w:rsid w:val="00826033"/>
    <w:rsid w:val="00826AFA"/>
    <w:rsid w:val="00826B71"/>
    <w:rsid w:val="00830140"/>
    <w:rsid w:val="008301C5"/>
    <w:rsid w:val="00830F1A"/>
    <w:rsid w:val="00831044"/>
    <w:rsid w:val="00831238"/>
    <w:rsid w:val="00831939"/>
    <w:rsid w:val="00831985"/>
    <w:rsid w:val="008319A9"/>
    <w:rsid w:val="00831A77"/>
    <w:rsid w:val="008328A6"/>
    <w:rsid w:val="008329BD"/>
    <w:rsid w:val="00832F93"/>
    <w:rsid w:val="008330E9"/>
    <w:rsid w:val="008335A1"/>
    <w:rsid w:val="00833965"/>
    <w:rsid w:val="00834417"/>
    <w:rsid w:val="008346B9"/>
    <w:rsid w:val="0083476E"/>
    <w:rsid w:val="00834C38"/>
    <w:rsid w:val="00834EF2"/>
    <w:rsid w:val="00835FE4"/>
    <w:rsid w:val="008362C0"/>
    <w:rsid w:val="0083668F"/>
    <w:rsid w:val="008370FB"/>
    <w:rsid w:val="00837B59"/>
    <w:rsid w:val="0084060A"/>
    <w:rsid w:val="008408D9"/>
    <w:rsid w:val="00840974"/>
    <w:rsid w:val="008409A5"/>
    <w:rsid w:val="00840A26"/>
    <w:rsid w:val="00840CDC"/>
    <w:rsid w:val="00841707"/>
    <w:rsid w:val="00842852"/>
    <w:rsid w:val="008434A6"/>
    <w:rsid w:val="008441BF"/>
    <w:rsid w:val="0084426F"/>
    <w:rsid w:val="008454C8"/>
    <w:rsid w:val="00845590"/>
    <w:rsid w:val="00847665"/>
    <w:rsid w:val="00847CE1"/>
    <w:rsid w:val="00850031"/>
    <w:rsid w:val="0085121C"/>
    <w:rsid w:val="00851369"/>
    <w:rsid w:val="0085183B"/>
    <w:rsid w:val="00852901"/>
    <w:rsid w:val="0085372C"/>
    <w:rsid w:val="00853942"/>
    <w:rsid w:val="00854323"/>
    <w:rsid w:val="00854CBD"/>
    <w:rsid w:val="00854D33"/>
    <w:rsid w:val="00855107"/>
    <w:rsid w:val="008554E7"/>
    <w:rsid w:val="00855BDE"/>
    <w:rsid w:val="008564BD"/>
    <w:rsid w:val="008568C1"/>
    <w:rsid w:val="00856FB1"/>
    <w:rsid w:val="00857E96"/>
    <w:rsid w:val="00860107"/>
    <w:rsid w:val="0086017D"/>
    <w:rsid w:val="008601B0"/>
    <w:rsid w:val="00861C45"/>
    <w:rsid w:val="008621E4"/>
    <w:rsid w:val="00862341"/>
    <w:rsid w:val="00862444"/>
    <w:rsid w:val="00863FFB"/>
    <w:rsid w:val="00865B61"/>
    <w:rsid w:val="0086608A"/>
    <w:rsid w:val="008667E2"/>
    <w:rsid w:val="0086729F"/>
    <w:rsid w:val="0086780D"/>
    <w:rsid w:val="00867C0F"/>
    <w:rsid w:val="00867D39"/>
    <w:rsid w:val="00867E40"/>
    <w:rsid w:val="00870BDC"/>
    <w:rsid w:val="008724D2"/>
    <w:rsid w:val="008726FE"/>
    <w:rsid w:val="0087289D"/>
    <w:rsid w:val="0087395B"/>
    <w:rsid w:val="00873B63"/>
    <w:rsid w:val="00873CD8"/>
    <w:rsid w:val="008753CB"/>
    <w:rsid w:val="0087583C"/>
    <w:rsid w:val="00875C1D"/>
    <w:rsid w:val="00875D2C"/>
    <w:rsid w:val="00875FC5"/>
    <w:rsid w:val="00876E99"/>
    <w:rsid w:val="00877D91"/>
    <w:rsid w:val="008806FB"/>
    <w:rsid w:val="008817D5"/>
    <w:rsid w:val="00881B75"/>
    <w:rsid w:val="00881D07"/>
    <w:rsid w:val="00882232"/>
    <w:rsid w:val="008824DF"/>
    <w:rsid w:val="00882C30"/>
    <w:rsid w:val="00883268"/>
    <w:rsid w:val="00883CDE"/>
    <w:rsid w:val="0088424B"/>
    <w:rsid w:val="00884806"/>
    <w:rsid w:val="0088514B"/>
    <w:rsid w:val="00885251"/>
    <w:rsid w:val="008854D1"/>
    <w:rsid w:val="008855BA"/>
    <w:rsid w:val="00885F4E"/>
    <w:rsid w:val="00885FD7"/>
    <w:rsid w:val="00886DF0"/>
    <w:rsid w:val="008870B3"/>
    <w:rsid w:val="00887ACD"/>
    <w:rsid w:val="00890136"/>
    <w:rsid w:val="00891899"/>
    <w:rsid w:val="00891AF6"/>
    <w:rsid w:val="00891ED0"/>
    <w:rsid w:val="00893DF7"/>
    <w:rsid w:val="00894290"/>
    <w:rsid w:val="00894C15"/>
    <w:rsid w:val="008973DD"/>
    <w:rsid w:val="00897415"/>
    <w:rsid w:val="008979EB"/>
    <w:rsid w:val="00897D33"/>
    <w:rsid w:val="008A01D3"/>
    <w:rsid w:val="008A095F"/>
    <w:rsid w:val="008A2860"/>
    <w:rsid w:val="008A2EA1"/>
    <w:rsid w:val="008A2EDE"/>
    <w:rsid w:val="008A3000"/>
    <w:rsid w:val="008A3748"/>
    <w:rsid w:val="008A3F99"/>
    <w:rsid w:val="008A5496"/>
    <w:rsid w:val="008A56E6"/>
    <w:rsid w:val="008A6454"/>
    <w:rsid w:val="008A6A90"/>
    <w:rsid w:val="008A6F93"/>
    <w:rsid w:val="008A7098"/>
    <w:rsid w:val="008A7195"/>
    <w:rsid w:val="008B02F2"/>
    <w:rsid w:val="008B132E"/>
    <w:rsid w:val="008B13A9"/>
    <w:rsid w:val="008B1566"/>
    <w:rsid w:val="008B1A17"/>
    <w:rsid w:val="008B2047"/>
    <w:rsid w:val="008B20AF"/>
    <w:rsid w:val="008B2216"/>
    <w:rsid w:val="008B24CA"/>
    <w:rsid w:val="008B2DCD"/>
    <w:rsid w:val="008B3B6E"/>
    <w:rsid w:val="008B416E"/>
    <w:rsid w:val="008B4610"/>
    <w:rsid w:val="008B4967"/>
    <w:rsid w:val="008B529C"/>
    <w:rsid w:val="008B5BC0"/>
    <w:rsid w:val="008B6008"/>
    <w:rsid w:val="008B659F"/>
    <w:rsid w:val="008B6610"/>
    <w:rsid w:val="008B72A0"/>
    <w:rsid w:val="008B7491"/>
    <w:rsid w:val="008B7E67"/>
    <w:rsid w:val="008C03BD"/>
    <w:rsid w:val="008C0C16"/>
    <w:rsid w:val="008C138D"/>
    <w:rsid w:val="008C2449"/>
    <w:rsid w:val="008C27A2"/>
    <w:rsid w:val="008C2A74"/>
    <w:rsid w:val="008C2D97"/>
    <w:rsid w:val="008C2FFC"/>
    <w:rsid w:val="008C345B"/>
    <w:rsid w:val="008C3D0D"/>
    <w:rsid w:val="008C42C7"/>
    <w:rsid w:val="008C436F"/>
    <w:rsid w:val="008C4528"/>
    <w:rsid w:val="008C463B"/>
    <w:rsid w:val="008C4787"/>
    <w:rsid w:val="008C47A9"/>
    <w:rsid w:val="008C4BE0"/>
    <w:rsid w:val="008C5790"/>
    <w:rsid w:val="008C598E"/>
    <w:rsid w:val="008C6090"/>
    <w:rsid w:val="008C6201"/>
    <w:rsid w:val="008C6976"/>
    <w:rsid w:val="008C6A92"/>
    <w:rsid w:val="008D08D5"/>
    <w:rsid w:val="008D0AEA"/>
    <w:rsid w:val="008D0C62"/>
    <w:rsid w:val="008D1255"/>
    <w:rsid w:val="008D156C"/>
    <w:rsid w:val="008D29AE"/>
    <w:rsid w:val="008D300B"/>
    <w:rsid w:val="008D3B39"/>
    <w:rsid w:val="008D3E52"/>
    <w:rsid w:val="008D433F"/>
    <w:rsid w:val="008D4386"/>
    <w:rsid w:val="008D4CDB"/>
    <w:rsid w:val="008D757C"/>
    <w:rsid w:val="008D76E0"/>
    <w:rsid w:val="008D7E6E"/>
    <w:rsid w:val="008D7EC7"/>
    <w:rsid w:val="008D7EEF"/>
    <w:rsid w:val="008E01F4"/>
    <w:rsid w:val="008E05AF"/>
    <w:rsid w:val="008E13D6"/>
    <w:rsid w:val="008E20AC"/>
    <w:rsid w:val="008E2D88"/>
    <w:rsid w:val="008E37D9"/>
    <w:rsid w:val="008E389C"/>
    <w:rsid w:val="008E38B3"/>
    <w:rsid w:val="008E39FE"/>
    <w:rsid w:val="008E3C00"/>
    <w:rsid w:val="008E3C0F"/>
    <w:rsid w:val="008E3F23"/>
    <w:rsid w:val="008E4799"/>
    <w:rsid w:val="008E4CEC"/>
    <w:rsid w:val="008E55C3"/>
    <w:rsid w:val="008E635E"/>
    <w:rsid w:val="008E671F"/>
    <w:rsid w:val="008E7355"/>
    <w:rsid w:val="008E7572"/>
    <w:rsid w:val="008E79DC"/>
    <w:rsid w:val="008E7B2D"/>
    <w:rsid w:val="008E7F85"/>
    <w:rsid w:val="008F03BF"/>
    <w:rsid w:val="008F079C"/>
    <w:rsid w:val="008F0D08"/>
    <w:rsid w:val="008F1636"/>
    <w:rsid w:val="008F1A78"/>
    <w:rsid w:val="008F20B5"/>
    <w:rsid w:val="008F2CED"/>
    <w:rsid w:val="008F369C"/>
    <w:rsid w:val="008F39AD"/>
    <w:rsid w:val="008F3AC2"/>
    <w:rsid w:val="008F4FF4"/>
    <w:rsid w:val="008F50F1"/>
    <w:rsid w:val="008F5215"/>
    <w:rsid w:val="008F5322"/>
    <w:rsid w:val="008F545C"/>
    <w:rsid w:val="008F74A4"/>
    <w:rsid w:val="008F7D2F"/>
    <w:rsid w:val="008F7F8B"/>
    <w:rsid w:val="00900541"/>
    <w:rsid w:val="00900E35"/>
    <w:rsid w:val="00900E65"/>
    <w:rsid w:val="0090120A"/>
    <w:rsid w:val="00901429"/>
    <w:rsid w:val="009014C6"/>
    <w:rsid w:val="0090186B"/>
    <w:rsid w:val="00901B18"/>
    <w:rsid w:val="00902324"/>
    <w:rsid w:val="00902422"/>
    <w:rsid w:val="00902D20"/>
    <w:rsid w:val="009041E1"/>
    <w:rsid w:val="0090467A"/>
    <w:rsid w:val="00904785"/>
    <w:rsid w:val="009051DF"/>
    <w:rsid w:val="009061C3"/>
    <w:rsid w:val="00906A7E"/>
    <w:rsid w:val="00906AE5"/>
    <w:rsid w:val="00906C89"/>
    <w:rsid w:val="00906D64"/>
    <w:rsid w:val="009070F7"/>
    <w:rsid w:val="009073FA"/>
    <w:rsid w:val="00907A88"/>
    <w:rsid w:val="00907E57"/>
    <w:rsid w:val="0091006A"/>
    <w:rsid w:val="00910D5A"/>
    <w:rsid w:val="00910F4D"/>
    <w:rsid w:val="009115CC"/>
    <w:rsid w:val="0091201A"/>
    <w:rsid w:val="00912C03"/>
    <w:rsid w:val="00912E62"/>
    <w:rsid w:val="009132C8"/>
    <w:rsid w:val="00913549"/>
    <w:rsid w:val="009152F3"/>
    <w:rsid w:val="00915ED0"/>
    <w:rsid w:val="00916301"/>
    <w:rsid w:val="009164D5"/>
    <w:rsid w:val="00916525"/>
    <w:rsid w:val="0091652B"/>
    <w:rsid w:val="00916B36"/>
    <w:rsid w:val="00917199"/>
    <w:rsid w:val="00917271"/>
    <w:rsid w:val="00920E2B"/>
    <w:rsid w:val="00920FC7"/>
    <w:rsid w:val="009211C7"/>
    <w:rsid w:val="00921E09"/>
    <w:rsid w:val="00922440"/>
    <w:rsid w:val="00922A38"/>
    <w:rsid w:val="00922C92"/>
    <w:rsid w:val="00922DD1"/>
    <w:rsid w:val="009230A3"/>
    <w:rsid w:val="00923410"/>
    <w:rsid w:val="009234A7"/>
    <w:rsid w:val="009234B5"/>
    <w:rsid w:val="0092389A"/>
    <w:rsid w:val="009239B1"/>
    <w:rsid w:val="00923AA7"/>
    <w:rsid w:val="00923BAF"/>
    <w:rsid w:val="009241B4"/>
    <w:rsid w:val="0092454A"/>
    <w:rsid w:val="00924984"/>
    <w:rsid w:val="00924DA3"/>
    <w:rsid w:val="00924FDB"/>
    <w:rsid w:val="009261AF"/>
    <w:rsid w:val="0092654A"/>
    <w:rsid w:val="00926585"/>
    <w:rsid w:val="009265B8"/>
    <w:rsid w:val="00927234"/>
    <w:rsid w:val="0092776E"/>
    <w:rsid w:val="00930B9E"/>
    <w:rsid w:val="00930E2F"/>
    <w:rsid w:val="00931547"/>
    <w:rsid w:val="00932094"/>
    <w:rsid w:val="00932F2C"/>
    <w:rsid w:val="00933948"/>
    <w:rsid w:val="00933B9F"/>
    <w:rsid w:val="009342CE"/>
    <w:rsid w:val="00934615"/>
    <w:rsid w:val="009347AC"/>
    <w:rsid w:val="00934EE3"/>
    <w:rsid w:val="00935637"/>
    <w:rsid w:val="0093653B"/>
    <w:rsid w:val="00936EB8"/>
    <w:rsid w:val="00937156"/>
    <w:rsid w:val="0093764C"/>
    <w:rsid w:val="00941286"/>
    <w:rsid w:val="00941595"/>
    <w:rsid w:val="00941643"/>
    <w:rsid w:val="00941DD6"/>
    <w:rsid w:val="009420B5"/>
    <w:rsid w:val="00942BA4"/>
    <w:rsid w:val="009438AC"/>
    <w:rsid w:val="00943BAC"/>
    <w:rsid w:val="009445B5"/>
    <w:rsid w:val="0094471D"/>
    <w:rsid w:val="009456C2"/>
    <w:rsid w:val="009462ED"/>
    <w:rsid w:val="0094637B"/>
    <w:rsid w:val="00946F2D"/>
    <w:rsid w:val="009470C3"/>
    <w:rsid w:val="00950A76"/>
    <w:rsid w:val="00950BF2"/>
    <w:rsid w:val="00951083"/>
    <w:rsid w:val="00951524"/>
    <w:rsid w:val="00951901"/>
    <w:rsid w:val="00952131"/>
    <w:rsid w:val="00952278"/>
    <w:rsid w:val="00953826"/>
    <w:rsid w:val="00953891"/>
    <w:rsid w:val="009563B8"/>
    <w:rsid w:val="0095768E"/>
    <w:rsid w:val="00957B4D"/>
    <w:rsid w:val="009605DA"/>
    <w:rsid w:val="00960EC9"/>
    <w:rsid w:val="009615DD"/>
    <w:rsid w:val="0096323C"/>
    <w:rsid w:val="00963DC9"/>
    <w:rsid w:val="00963EBF"/>
    <w:rsid w:val="00963F42"/>
    <w:rsid w:val="009643B0"/>
    <w:rsid w:val="00964541"/>
    <w:rsid w:val="00964AF8"/>
    <w:rsid w:val="00964E91"/>
    <w:rsid w:val="00965926"/>
    <w:rsid w:val="009662E8"/>
    <w:rsid w:val="009664E8"/>
    <w:rsid w:val="00966784"/>
    <w:rsid w:val="00966B78"/>
    <w:rsid w:val="00966D2E"/>
    <w:rsid w:val="00970B7A"/>
    <w:rsid w:val="00970E31"/>
    <w:rsid w:val="00971140"/>
    <w:rsid w:val="00971551"/>
    <w:rsid w:val="00972067"/>
    <w:rsid w:val="009720D7"/>
    <w:rsid w:val="00972344"/>
    <w:rsid w:val="009731A3"/>
    <w:rsid w:val="0097329A"/>
    <w:rsid w:val="0097448A"/>
    <w:rsid w:val="009745B6"/>
    <w:rsid w:val="0097461B"/>
    <w:rsid w:val="009752B4"/>
    <w:rsid w:val="009760D9"/>
    <w:rsid w:val="00976A2E"/>
    <w:rsid w:val="0097721D"/>
    <w:rsid w:val="009801F5"/>
    <w:rsid w:val="00980231"/>
    <w:rsid w:val="00980436"/>
    <w:rsid w:val="00980D11"/>
    <w:rsid w:val="0098178B"/>
    <w:rsid w:val="00981B35"/>
    <w:rsid w:val="0098339C"/>
    <w:rsid w:val="00983A14"/>
    <w:rsid w:val="00984D35"/>
    <w:rsid w:val="009859CC"/>
    <w:rsid w:val="009861EC"/>
    <w:rsid w:val="00986572"/>
    <w:rsid w:val="009867BE"/>
    <w:rsid w:val="00986C3F"/>
    <w:rsid w:val="00986E43"/>
    <w:rsid w:val="00987899"/>
    <w:rsid w:val="00990187"/>
    <w:rsid w:val="00991060"/>
    <w:rsid w:val="00991454"/>
    <w:rsid w:val="009919D6"/>
    <w:rsid w:val="009923F5"/>
    <w:rsid w:val="009925CF"/>
    <w:rsid w:val="00993549"/>
    <w:rsid w:val="00993D29"/>
    <w:rsid w:val="00994522"/>
    <w:rsid w:val="00994626"/>
    <w:rsid w:val="009949CD"/>
    <w:rsid w:val="00994D53"/>
    <w:rsid w:val="0099553D"/>
    <w:rsid w:val="00995D43"/>
    <w:rsid w:val="00996E86"/>
    <w:rsid w:val="0099751D"/>
    <w:rsid w:val="00997B9E"/>
    <w:rsid w:val="009A0211"/>
    <w:rsid w:val="009A0441"/>
    <w:rsid w:val="009A0B0A"/>
    <w:rsid w:val="009A13B5"/>
    <w:rsid w:val="009A16A0"/>
    <w:rsid w:val="009A174E"/>
    <w:rsid w:val="009A18FE"/>
    <w:rsid w:val="009A2660"/>
    <w:rsid w:val="009A358A"/>
    <w:rsid w:val="009A4D91"/>
    <w:rsid w:val="009A5026"/>
    <w:rsid w:val="009A5EC4"/>
    <w:rsid w:val="009A7993"/>
    <w:rsid w:val="009B071E"/>
    <w:rsid w:val="009B0E92"/>
    <w:rsid w:val="009B0EDE"/>
    <w:rsid w:val="009B1089"/>
    <w:rsid w:val="009B24D7"/>
    <w:rsid w:val="009B2774"/>
    <w:rsid w:val="009B28C3"/>
    <w:rsid w:val="009B2A78"/>
    <w:rsid w:val="009B2AA8"/>
    <w:rsid w:val="009B3513"/>
    <w:rsid w:val="009B3D94"/>
    <w:rsid w:val="009B43B1"/>
    <w:rsid w:val="009B5A0B"/>
    <w:rsid w:val="009B61A5"/>
    <w:rsid w:val="009B6856"/>
    <w:rsid w:val="009B6A23"/>
    <w:rsid w:val="009B71FF"/>
    <w:rsid w:val="009B7A3A"/>
    <w:rsid w:val="009B7A92"/>
    <w:rsid w:val="009C0044"/>
    <w:rsid w:val="009C0BD6"/>
    <w:rsid w:val="009C0CC0"/>
    <w:rsid w:val="009C0D6A"/>
    <w:rsid w:val="009C0DC9"/>
    <w:rsid w:val="009C11D8"/>
    <w:rsid w:val="009C1CE7"/>
    <w:rsid w:val="009C2139"/>
    <w:rsid w:val="009C2C83"/>
    <w:rsid w:val="009C3E9D"/>
    <w:rsid w:val="009C40E1"/>
    <w:rsid w:val="009C4B87"/>
    <w:rsid w:val="009C4DD5"/>
    <w:rsid w:val="009C50CD"/>
    <w:rsid w:val="009C56A8"/>
    <w:rsid w:val="009C6094"/>
    <w:rsid w:val="009C6513"/>
    <w:rsid w:val="009C6F52"/>
    <w:rsid w:val="009C6FDF"/>
    <w:rsid w:val="009C7293"/>
    <w:rsid w:val="009C79EB"/>
    <w:rsid w:val="009C7CDF"/>
    <w:rsid w:val="009D0C46"/>
    <w:rsid w:val="009D12CC"/>
    <w:rsid w:val="009D1956"/>
    <w:rsid w:val="009D1F53"/>
    <w:rsid w:val="009D1F7C"/>
    <w:rsid w:val="009D221E"/>
    <w:rsid w:val="009D3616"/>
    <w:rsid w:val="009D3BFE"/>
    <w:rsid w:val="009D3C4F"/>
    <w:rsid w:val="009D3CD5"/>
    <w:rsid w:val="009D4172"/>
    <w:rsid w:val="009D4F39"/>
    <w:rsid w:val="009D5478"/>
    <w:rsid w:val="009D5C4E"/>
    <w:rsid w:val="009D7284"/>
    <w:rsid w:val="009D764D"/>
    <w:rsid w:val="009D7C53"/>
    <w:rsid w:val="009D7D19"/>
    <w:rsid w:val="009E0804"/>
    <w:rsid w:val="009E2178"/>
    <w:rsid w:val="009E2BC9"/>
    <w:rsid w:val="009E333D"/>
    <w:rsid w:val="009E3B23"/>
    <w:rsid w:val="009E48E2"/>
    <w:rsid w:val="009E49CD"/>
    <w:rsid w:val="009E4A09"/>
    <w:rsid w:val="009E508C"/>
    <w:rsid w:val="009E52E8"/>
    <w:rsid w:val="009E575F"/>
    <w:rsid w:val="009E6208"/>
    <w:rsid w:val="009E6B7E"/>
    <w:rsid w:val="009E7004"/>
    <w:rsid w:val="009E700D"/>
    <w:rsid w:val="009E7E6B"/>
    <w:rsid w:val="009E7EC7"/>
    <w:rsid w:val="009F020E"/>
    <w:rsid w:val="009F1A7F"/>
    <w:rsid w:val="009F3795"/>
    <w:rsid w:val="009F37F1"/>
    <w:rsid w:val="009F4D51"/>
    <w:rsid w:val="009F54F9"/>
    <w:rsid w:val="009F5A2B"/>
    <w:rsid w:val="009F6417"/>
    <w:rsid w:val="009F6F34"/>
    <w:rsid w:val="009F70C6"/>
    <w:rsid w:val="009F73FD"/>
    <w:rsid w:val="009F77D8"/>
    <w:rsid w:val="009F7960"/>
    <w:rsid w:val="009F7E4C"/>
    <w:rsid w:val="00A00319"/>
    <w:rsid w:val="00A00BEC"/>
    <w:rsid w:val="00A01C9A"/>
    <w:rsid w:val="00A02087"/>
    <w:rsid w:val="00A024B5"/>
    <w:rsid w:val="00A031CE"/>
    <w:rsid w:val="00A037E7"/>
    <w:rsid w:val="00A03B44"/>
    <w:rsid w:val="00A04086"/>
    <w:rsid w:val="00A04461"/>
    <w:rsid w:val="00A050AD"/>
    <w:rsid w:val="00A05D9C"/>
    <w:rsid w:val="00A05F33"/>
    <w:rsid w:val="00A06690"/>
    <w:rsid w:val="00A0675E"/>
    <w:rsid w:val="00A06E19"/>
    <w:rsid w:val="00A07150"/>
    <w:rsid w:val="00A07951"/>
    <w:rsid w:val="00A10085"/>
    <w:rsid w:val="00A103D7"/>
    <w:rsid w:val="00A106C9"/>
    <w:rsid w:val="00A107A8"/>
    <w:rsid w:val="00A10D26"/>
    <w:rsid w:val="00A11009"/>
    <w:rsid w:val="00A110BE"/>
    <w:rsid w:val="00A123F7"/>
    <w:rsid w:val="00A1260E"/>
    <w:rsid w:val="00A12BE2"/>
    <w:rsid w:val="00A12CC9"/>
    <w:rsid w:val="00A12F30"/>
    <w:rsid w:val="00A131DB"/>
    <w:rsid w:val="00A146E7"/>
    <w:rsid w:val="00A146EC"/>
    <w:rsid w:val="00A154DA"/>
    <w:rsid w:val="00A162C0"/>
    <w:rsid w:val="00A17206"/>
    <w:rsid w:val="00A20A29"/>
    <w:rsid w:val="00A21836"/>
    <w:rsid w:val="00A22091"/>
    <w:rsid w:val="00A22E11"/>
    <w:rsid w:val="00A22EDF"/>
    <w:rsid w:val="00A22F99"/>
    <w:rsid w:val="00A251E3"/>
    <w:rsid w:val="00A2542D"/>
    <w:rsid w:val="00A25628"/>
    <w:rsid w:val="00A2577F"/>
    <w:rsid w:val="00A25A7A"/>
    <w:rsid w:val="00A25F74"/>
    <w:rsid w:val="00A265F1"/>
    <w:rsid w:val="00A269E7"/>
    <w:rsid w:val="00A271DE"/>
    <w:rsid w:val="00A2725E"/>
    <w:rsid w:val="00A27A29"/>
    <w:rsid w:val="00A31188"/>
    <w:rsid w:val="00A31319"/>
    <w:rsid w:val="00A315E0"/>
    <w:rsid w:val="00A31B5F"/>
    <w:rsid w:val="00A320E2"/>
    <w:rsid w:val="00A32591"/>
    <w:rsid w:val="00A325B6"/>
    <w:rsid w:val="00A32C58"/>
    <w:rsid w:val="00A332C1"/>
    <w:rsid w:val="00A3428D"/>
    <w:rsid w:val="00A348E1"/>
    <w:rsid w:val="00A34BFA"/>
    <w:rsid w:val="00A35935"/>
    <w:rsid w:val="00A35D73"/>
    <w:rsid w:val="00A35E7B"/>
    <w:rsid w:val="00A36408"/>
    <w:rsid w:val="00A36785"/>
    <w:rsid w:val="00A40298"/>
    <w:rsid w:val="00A40443"/>
    <w:rsid w:val="00A408BA"/>
    <w:rsid w:val="00A40D37"/>
    <w:rsid w:val="00A41CAE"/>
    <w:rsid w:val="00A427BA"/>
    <w:rsid w:val="00A4454F"/>
    <w:rsid w:val="00A45F83"/>
    <w:rsid w:val="00A4620F"/>
    <w:rsid w:val="00A4641F"/>
    <w:rsid w:val="00A46BAB"/>
    <w:rsid w:val="00A46F06"/>
    <w:rsid w:val="00A4731A"/>
    <w:rsid w:val="00A47616"/>
    <w:rsid w:val="00A50734"/>
    <w:rsid w:val="00A5084F"/>
    <w:rsid w:val="00A50FDF"/>
    <w:rsid w:val="00A525F8"/>
    <w:rsid w:val="00A5285A"/>
    <w:rsid w:val="00A52C10"/>
    <w:rsid w:val="00A53485"/>
    <w:rsid w:val="00A53637"/>
    <w:rsid w:val="00A5480F"/>
    <w:rsid w:val="00A548D4"/>
    <w:rsid w:val="00A552CF"/>
    <w:rsid w:val="00A5567E"/>
    <w:rsid w:val="00A55E98"/>
    <w:rsid w:val="00A566BD"/>
    <w:rsid w:val="00A56B25"/>
    <w:rsid w:val="00A5CCED"/>
    <w:rsid w:val="00A60B0A"/>
    <w:rsid w:val="00A60F01"/>
    <w:rsid w:val="00A6100C"/>
    <w:rsid w:val="00A61285"/>
    <w:rsid w:val="00A6135E"/>
    <w:rsid w:val="00A618F4"/>
    <w:rsid w:val="00A622C7"/>
    <w:rsid w:val="00A62F0D"/>
    <w:rsid w:val="00A63E9C"/>
    <w:rsid w:val="00A64AD7"/>
    <w:rsid w:val="00A65538"/>
    <w:rsid w:val="00A65E4D"/>
    <w:rsid w:val="00A669DA"/>
    <w:rsid w:val="00A66DB3"/>
    <w:rsid w:val="00A672A6"/>
    <w:rsid w:val="00A67716"/>
    <w:rsid w:val="00A67F05"/>
    <w:rsid w:val="00A71E2F"/>
    <w:rsid w:val="00A7299B"/>
    <w:rsid w:val="00A72B5E"/>
    <w:rsid w:val="00A72C0E"/>
    <w:rsid w:val="00A737EE"/>
    <w:rsid w:val="00A73F7D"/>
    <w:rsid w:val="00A74A17"/>
    <w:rsid w:val="00A75446"/>
    <w:rsid w:val="00A76151"/>
    <w:rsid w:val="00A768DA"/>
    <w:rsid w:val="00A769D1"/>
    <w:rsid w:val="00A772A4"/>
    <w:rsid w:val="00A77762"/>
    <w:rsid w:val="00A778FE"/>
    <w:rsid w:val="00A803CF"/>
    <w:rsid w:val="00A80EC5"/>
    <w:rsid w:val="00A81B2B"/>
    <w:rsid w:val="00A82302"/>
    <w:rsid w:val="00A824F4"/>
    <w:rsid w:val="00A826BC"/>
    <w:rsid w:val="00A82851"/>
    <w:rsid w:val="00A82A21"/>
    <w:rsid w:val="00A830EF"/>
    <w:rsid w:val="00A831BD"/>
    <w:rsid w:val="00A83479"/>
    <w:rsid w:val="00A8383B"/>
    <w:rsid w:val="00A84CA7"/>
    <w:rsid w:val="00A85315"/>
    <w:rsid w:val="00A85853"/>
    <w:rsid w:val="00A85902"/>
    <w:rsid w:val="00A85C0A"/>
    <w:rsid w:val="00A8698A"/>
    <w:rsid w:val="00A903B9"/>
    <w:rsid w:val="00A90463"/>
    <w:rsid w:val="00A906C7"/>
    <w:rsid w:val="00A90F21"/>
    <w:rsid w:val="00A910BE"/>
    <w:rsid w:val="00A910E1"/>
    <w:rsid w:val="00A911FE"/>
    <w:rsid w:val="00A914C3"/>
    <w:rsid w:val="00A91EA3"/>
    <w:rsid w:val="00A9394F"/>
    <w:rsid w:val="00A9428A"/>
    <w:rsid w:val="00A9431D"/>
    <w:rsid w:val="00A94C5E"/>
    <w:rsid w:val="00A94FF2"/>
    <w:rsid w:val="00A9513D"/>
    <w:rsid w:val="00A956D3"/>
    <w:rsid w:val="00A960B9"/>
    <w:rsid w:val="00A9692D"/>
    <w:rsid w:val="00A96E42"/>
    <w:rsid w:val="00A9790D"/>
    <w:rsid w:val="00AA08EC"/>
    <w:rsid w:val="00AA0A14"/>
    <w:rsid w:val="00AA1288"/>
    <w:rsid w:val="00AA18E9"/>
    <w:rsid w:val="00AA1C58"/>
    <w:rsid w:val="00AA329F"/>
    <w:rsid w:val="00AA354E"/>
    <w:rsid w:val="00AA3603"/>
    <w:rsid w:val="00AA3659"/>
    <w:rsid w:val="00AA3EE4"/>
    <w:rsid w:val="00AA41CB"/>
    <w:rsid w:val="00AA42C5"/>
    <w:rsid w:val="00AA4CFF"/>
    <w:rsid w:val="00AA4E1E"/>
    <w:rsid w:val="00AA585C"/>
    <w:rsid w:val="00AA58CE"/>
    <w:rsid w:val="00AA6D02"/>
    <w:rsid w:val="00AA6DB3"/>
    <w:rsid w:val="00AA6EB5"/>
    <w:rsid w:val="00AA7D76"/>
    <w:rsid w:val="00AB0162"/>
    <w:rsid w:val="00AB07F9"/>
    <w:rsid w:val="00AB1095"/>
    <w:rsid w:val="00AB249E"/>
    <w:rsid w:val="00AB283C"/>
    <w:rsid w:val="00AB3239"/>
    <w:rsid w:val="00AB45A1"/>
    <w:rsid w:val="00AB49A1"/>
    <w:rsid w:val="00AB4D95"/>
    <w:rsid w:val="00AB5504"/>
    <w:rsid w:val="00AB558E"/>
    <w:rsid w:val="00AB5721"/>
    <w:rsid w:val="00AB5BE7"/>
    <w:rsid w:val="00AB5FA5"/>
    <w:rsid w:val="00AB63CD"/>
    <w:rsid w:val="00AB64D3"/>
    <w:rsid w:val="00AB6A90"/>
    <w:rsid w:val="00AB6CE8"/>
    <w:rsid w:val="00AC0410"/>
    <w:rsid w:val="00AC07D0"/>
    <w:rsid w:val="00AC0B1E"/>
    <w:rsid w:val="00AC0E34"/>
    <w:rsid w:val="00AC107D"/>
    <w:rsid w:val="00AC1FF2"/>
    <w:rsid w:val="00AC28F6"/>
    <w:rsid w:val="00AC32CC"/>
    <w:rsid w:val="00AC3D89"/>
    <w:rsid w:val="00AC41D8"/>
    <w:rsid w:val="00AC48B7"/>
    <w:rsid w:val="00AC5D3D"/>
    <w:rsid w:val="00AC5FF4"/>
    <w:rsid w:val="00AC6904"/>
    <w:rsid w:val="00AC6DFE"/>
    <w:rsid w:val="00AC7036"/>
    <w:rsid w:val="00AC7A3B"/>
    <w:rsid w:val="00AD0204"/>
    <w:rsid w:val="00AD10CB"/>
    <w:rsid w:val="00AD1789"/>
    <w:rsid w:val="00AD242F"/>
    <w:rsid w:val="00AD31A9"/>
    <w:rsid w:val="00AD3399"/>
    <w:rsid w:val="00AD365E"/>
    <w:rsid w:val="00AD38EE"/>
    <w:rsid w:val="00AD3AEA"/>
    <w:rsid w:val="00AD3D3C"/>
    <w:rsid w:val="00AD462F"/>
    <w:rsid w:val="00AD4992"/>
    <w:rsid w:val="00AD4ACF"/>
    <w:rsid w:val="00AD5861"/>
    <w:rsid w:val="00AD5D26"/>
    <w:rsid w:val="00AD5ED3"/>
    <w:rsid w:val="00AD5F34"/>
    <w:rsid w:val="00AD5FCA"/>
    <w:rsid w:val="00AD6505"/>
    <w:rsid w:val="00AD6D33"/>
    <w:rsid w:val="00AD7053"/>
    <w:rsid w:val="00AD7FDA"/>
    <w:rsid w:val="00AE0546"/>
    <w:rsid w:val="00AE161B"/>
    <w:rsid w:val="00AE1DE9"/>
    <w:rsid w:val="00AE1EEF"/>
    <w:rsid w:val="00AE29E4"/>
    <w:rsid w:val="00AE2A2B"/>
    <w:rsid w:val="00AE3109"/>
    <w:rsid w:val="00AE3587"/>
    <w:rsid w:val="00AE522D"/>
    <w:rsid w:val="00AE5275"/>
    <w:rsid w:val="00AE551A"/>
    <w:rsid w:val="00AE554C"/>
    <w:rsid w:val="00AE55B3"/>
    <w:rsid w:val="00AE630C"/>
    <w:rsid w:val="00AE6382"/>
    <w:rsid w:val="00AE6816"/>
    <w:rsid w:val="00AE7763"/>
    <w:rsid w:val="00AE7C07"/>
    <w:rsid w:val="00AE7DEF"/>
    <w:rsid w:val="00AE7E79"/>
    <w:rsid w:val="00AF0DD2"/>
    <w:rsid w:val="00AF18A8"/>
    <w:rsid w:val="00AF1BED"/>
    <w:rsid w:val="00AF1C42"/>
    <w:rsid w:val="00AF254B"/>
    <w:rsid w:val="00AF2B64"/>
    <w:rsid w:val="00AF2D34"/>
    <w:rsid w:val="00AF367C"/>
    <w:rsid w:val="00AF39FC"/>
    <w:rsid w:val="00AF448A"/>
    <w:rsid w:val="00AF64FA"/>
    <w:rsid w:val="00AF6D8F"/>
    <w:rsid w:val="00AF79D3"/>
    <w:rsid w:val="00B00076"/>
    <w:rsid w:val="00B00285"/>
    <w:rsid w:val="00B00F08"/>
    <w:rsid w:val="00B01147"/>
    <w:rsid w:val="00B0190D"/>
    <w:rsid w:val="00B01B53"/>
    <w:rsid w:val="00B01B7B"/>
    <w:rsid w:val="00B0218C"/>
    <w:rsid w:val="00B02717"/>
    <w:rsid w:val="00B02BD6"/>
    <w:rsid w:val="00B02D26"/>
    <w:rsid w:val="00B0300E"/>
    <w:rsid w:val="00B0303D"/>
    <w:rsid w:val="00B03916"/>
    <w:rsid w:val="00B03959"/>
    <w:rsid w:val="00B043FA"/>
    <w:rsid w:val="00B04428"/>
    <w:rsid w:val="00B04B66"/>
    <w:rsid w:val="00B04C84"/>
    <w:rsid w:val="00B04E0E"/>
    <w:rsid w:val="00B04F75"/>
    <w:rsid w:val="00B04FA8"/>
    <w:rsid w:val="00B05670"/>
    <w:rsid w:val="00B056D5"/>
    <w:rsid w:val="00B05F4E"/>
    <w:rsid w:val="00B06076"/>
    <w:rsid w:val="00B063D5"/>
    <w:rsid w:val="00B068F2"/>
    <w:rsid w:val="00B06E8C"/>
    <w:rsid w:val="00B06F74"/>
    <w:rsid w:val="00B11E8B"/>
    <w:rsid w:val="00B12065"/>
    <w:rsid w:val="00B12C3D"/>
    <w:rsid w:val="00B13CB0"/>
    <w:rsid w:val="00B1437A"/>
    <w:rsid w:val="00B15CC6"/>
    <w:rsid w:val="00B1650B"/>
    <w:rsid w:val="00B171E1"/>
    <w:rsid w:val="00B17C34"/>
    <w:rsid w:val="00B17C88"/>
    <w:rsid w:val="00B2050B"/>
    <w:rsid w:val="00B20D0A"/>
    <w:rsid w:val="00B22468"/>
    <w:rsid w:val="00B22565"/>
    <w:rsid w:val="00B249CA"/>
    <w:rsid w:val="00B259B2"/>
    <w:rsid w:val="00B2660F"/>
    <w:rsid w:val="00B266A9"/>
    <w:rsid w:val="00B26FA7"/>
    <w:rsid w:val="00B30088"/>
    <w:rsid w:val="00B301F9"/>
    <w:rsid w:val="00B308C4"/>
    <w:rsid w:val="00B3184C"/>
    <w:rsid w:val="00B320BF"/>
    <w:rsid w:val="00B325C4"/>
    <w:rsid w:val="00B331FD"/>
    <w:rsid w:val="00B33368"/>
    <w:rsid w:val="00B33B0F"/>
    <w:rsid w:val="00B33EB3"/>
    <w:rsid w:val="00B34574"/>
    <w:rsid w:val="00B35CB5"/>
    <w:rsid w:val="00B36EA5"/>
    <w:rsid w:val="00B3709C"/>
    <w:rsid w:val="00B3792E"/>
    <w:rsid w:val="00B37B38"/>
    <w:rsid w:val="00B37EBA"/>
    <w:rsid w:val="00B4010B"/>
    <w:rsid w:val="00B411F6"/>
    <w:rsid w:val="00B41389"/>
    <w:rsid w:val="00B415C8"/>
    <w:rsid w:val="00B415E4"/>
    <w:rsid w:val="00B41635"/>
    <w:rsid w:val="00B41793"/>
    <w:rsid w:val="00B4206E"/>
    <w:rsid w:val="00B4219A"/>
    <w:rsid w:val="00B42F83"/>
    <w:rsid w:val="00B43062"/>
    <w:rsid w:val="00B44FA6"/>
    <w:rsid w:val="00B45B25"/>
    <w:rsid w:val="00B46118"/>
    <w:rsid w:val="00B4630C"/>
    <w:rsid w:val="00B46B33"/>
    <w:rsid w:val="00B46CF2"/>
    <w:rsid w:val="00B476FF"/>
    <w:rsid w:val="00B47C60"/>
    <w:rsid w:val="00B4D069"/>
    <w:rsid w:val="00B508D0"/>
    <w:rsid w:val="00B5138C"/>
    <w:rsid w:val="00B51874"/>
    <w:rsid w:val="00B51CA4"/>
    <w:rsid w:val="00B51D8B"/>
    <w:rsid w:val="00B5287A"/>
    <w:rsid w:val="00B52943"/>
    <w:rsid w:val="00B52BC4"/>
    <w:rsid w:val="00B52E76"/>
    <w:rsid w:val="00B52F32"/>
    <w:rsid w:val="00B5313D"/>
    <w:rsid w:val="00B531CD"/>
    <w:rsid w:val="00B537CE"/>
    <w:rsid w:val="00B53B9D"/>
    <w:rsid w:val="00B53EF7"/>
    <w:rsid w:val="00B54046"/>
    <w:rsid w:val="00B54C8D"/>
    <w:rsid w:val="00B5648A"/>
    <w:rsid w:val="00B56A0C"/>
    <w:rsid w:val="00B57F26"/>
    <w:rsid w:val="00B6021B"/>
    <w:rsid w:val="00B603CF"/>
    <w:rsid w:val="00B606F0"/>
    <w:rsid w:val="00B606FC"/>
    <w:rsid w:val="00B612DF"/>
    <w:rsid w:val="00B6130D"/>
    <w:rsid w:val="00B6134C"/>
    <w:rsid w:val="00B61746"/>
    <w:rsid w:val="00B61895"/>
    <w:rsid w:val="00B618D5"/>
    <w:rsid w:val="00B61921"/>
    <w:rsid w:val="00B61A0C"/>
    <w:rsid w:val="00B61DEC"/>
    <w:rsid w:val="00B61EB6"/>
    <w:rsid w:val="00B62026"/>
    <w:rsid w:val="00B62247"/>
    <w:rsid w:val="00B62CB4"/>
    <w:rsid w:val="00B639A0"/>
    <w:rsid w:val="00B63D21"/>
    <w:rsid w:val="00B63FA9"/>
    <w:rsid w:val="00B651F6"/>
    <w:rsid w:val="00B66428"/>
    <w:rsid w:val="00B66458"/>
    <w:rsid w:val="00B665BE"/>
    <w:rsid w:val="00B665C2"/>
    <w:rsid w:val="00B7055F"/>
    <w:rsid w:val="00B715FF"/>
    <w:rsid w:val="00B717FB"/>
    <w:rsid w:val="00B71953"/>
    <w:rsid w:val="00B72E54"/>
    <w:rsid w:val="00B72E7A"/>
    <w:rsid w:val="00B72E7D"/>
    <w:rsid w:val="00B72FE0"/>
    <w:rsid w:val="00B73562"/>
    <w:rsid w:val="00B738E4"/>
    <w:rsid w:val="00B73BDE"/>
    <w:rsid w:val="00B744FA"/>
    <w:rsid w:val="00B74F2F"/>
    <w:rsid w:val="00B7590B"/>
    <w:rsid w:val="00B7643E"/>
    <w:rsid w:val="00B7796A"/>
    <w:rsid w:val="00B8075E"/>
    <w:rsid w:val="00B80FE3"/>
    <w:rsid w:val="00B810D1"/>
    <w:rsid w:val="00B812E0"/>
    <w:rsid w:val="00B81602"/>
    <w:rsid w:val="00B826FF"/>
    <w:rsid w:val="00B827A0"/>
    <w:rsid w:val="00B82F9F"/>
    <w:rsid w:val="00B8330A"/>
    <w:rsid w:val="00B8376A"/>
    <w:rsid w:val="00B8392F"/>
    <w:rsid w:val="00B83C37"/>
    <w:rsid w:val="00B840EA"/>
    <w:rsid w:val="00B8416C"/>
    <w:rsid w:val="00B845B3"/>
    <w:rsid w:val="00B847D4"/>
    <w:rsid w:val="00B84C18"/>
    <w:rsid w:val="00B84D5B"/>
    <w:rsid w:val="00B86813"/>
    <w:rsid w:val="00B879BF"/>
    <w:rsid w:val="00B901C9"/>
    <w:rsid w:val="00B90B40"/>
    <w:rsid w:val="00B91029"/>
    <w:rsid w:val="00B912A6"/>
    <w:rsid w:val="00B91BBC"/>
    <w:rsid w:val="00B931AF"/>
    <w:rsid w:val="00B93FD2"/>
    <w:rsid w:val="00B94D3F"/>
    <w:rsid w:val="00B95FC0"/>
    <w:rsid w:val="00B961E8"/>
    <w:rsid w:val="00B96A57"/>
    <w:rsid w:val="00B96C0C"/>
    <w:rsid w:val="00B97B04"/>
    <w:rsid w:val="00B97CE0"/>
    <w:rsid w:val="00B97E17"/>
    <w:rsid w:val="00BA1B1C"/>
    <w:rsid w:val="00BA1D35"/>
    <w:rsid w:val="00BA1F0B"/>
    <w:rsid w:val="00BA2CBE"/>
    <w:rsid w:val="00BA30F1"/>
    <w:rsid w:val="00BA3502"/>
    <w:rsid w:val="00BA52E0"/>
    <w:rsid w:val="00BA6806"/>
    <w:rsid w:val="00BA68A6"/>
    <w:rsid w:val="00BA697B"/>
    <w:rsid w:val="00BA6B04"/>
    <w:rsid w:val="00BA6C1C"/>
    <w:rsid w:val="00BA70D1"/>
    <w:rsid w:val="00BA7938"/>
    <w:rsid w:val="00BA7990"/>
    <w:rsid w:val="00BB087B"/>
    <w:rsid w:val="00BB0FDF"/>
    <w:rsid w:val="00BB123E"/>
    <w:rsid w:val="00BB35B5"/>
    <w:rsid w:val="00BB3D4A"/>
    <w:rsid w:val="00BB4E53"/>
    <w:rsid w:val="00BB5118"/>
    <w:rsid w:val="00BB546B"/>
    <w:rsid w:val="00BB5A68"/>
    <w:rsid w:val="00BB5ACE"/>
    <w:rsid w:val="00BB6378"/>
    <w:rsid w:val="00BB6957"/>
    <w:rsid w:val="00BB6DA2"/>
    <w:rsid w:val="00BB7267"/>
    <w:rsid w:val="00BC00AB"/>
    <w:rsid w:val="00BC02EE"/>
    <w:rsid w:val="00BC1C72"/>
    <w:rsid w:val="00BC20DB"/>
    <w:rsid w:val="00BC234F"/>
    <w:rsid w:val="00BC3A40"/>
    <w:rsid w:val="00BC5483"/>
    <w:rsid w:val="00BC5671"/>
    <w:rsid w:val="00BC5AD0"/>
    <w:rsid w:val="00BC71AF"/>
    <w:rsid w:val="00BC7454"/>
    <w:rsid w:val="00BC7ADF"/>
    <w:rsid w:val="00BC7B7E"/>
    <w:rsid w:val="00BD061B"/>
    <w:rsid w:val="00BD07B8"/>
    <w:rsid w:val="00BD0C46"/>
    <w:rsid w:val="00BD0DBF"/>
    <w:rsid w:val="00BD108B"/>
    <w:rsid w:val="00BD2B25"/>
    <w:rsid w:val="00BD2FC9"/>
    <w:rsid w:val="00BD31F0"/>
    <w:rsid w:val="00BD360B"/>
    <w:rsid w:val="00BD388E"/>
    <w:rsid w:val="00BD43FD"/>
    <w:rsid w:val="00BD57AD"/>
    <w:rsid w:val="00BD5AD9"/>
    <w:rsid w:val="00BD602E"/>
    <w:rsid w:val="00BD66B1"/>
    <w:rsid w:val="00BD75D7"/>
    <w:rsid w:val="00BD763C"/>
    <w:rsid w:val="00BD785D"/>
    <w:rsid w:val="00BD7C58"/>
    <w:rsid w:val="00BE0832"/>
    <w:rsid w:val="00BE0A14"/>
    <w:rsid w:val="00BE0BC0"/>
    <w:rsid w:val="00BE1C2E"/>
    <w:rsid w:val="00BE219A"/>
    <w:rsid w:val="00BE305A"/>
    <w:rsid w:val="00BE3A1F"/>
    <w:rsid w:val="00BE4C6B"/>
    <w:rsid w:val="00BE5273"/>
    <w:rsid w:val="00BE53D1"/>
    <w:rsid w:val="00BE6143"/>
    <w:rsid w:val="00BE6B65"/>
    <w:rsid w:val="00BE6E79"/>
    <w:rsid w:val="00BF0D49"/>
    <w:rsid w:val="00BF0E18"/>
    <w:rsid w:val="00BF0F15"/>
    <w:rsid w:val="00BF1988"/>
    <w:rsid w:val="00BF1B25"/>
    <w:rsid w:val="00BF1D65"/>
    <w:rsid w:val="00BF21F9"/>
    <w:rsid w:val="00BF2372"/>
    <w:rsid w:val="00BF2CFB"/>
    <w:rsid w:val="00BF317A"/>
    <w:rsid w:val="00BF3506"/>
    <w:rsid w:val="00BF3649"/>
    <w:rsid w:val="00BF38B6"/>
    <w:rsid w:val="00BF3A8B"/>
    <w:rsid w:val="00BF4FDB"/>
    <w:rsid w:val="00BF5A5A"/>
    <w:rsid w:val="00BF5DE0"/>
    <w:rsid w:val="00BF7867"/>
    <w:rsid w:val="00C00D7E"/>
    <w:rsid w:val="00C01B72"/>
    <w:rsid w:val="00C01E59"/>
    <w:rsid w:val="00C02448"/>
    <w:rsid w:val="00C02B97"/>
    <w:rsid w:val="00C03011"/>
    <w:rsid w:val="00C03026"/>
    <w:rsid w:val="00C0311A"/>
    <w:rsid w:val="00C03448"/>
    <w:rsid w:val="00C03EE7"/>
    <w:rsid w:val="00C04A55"/>
    <w:rsid w:val="00C0534D"/>
    <w:rsid w:val="00C06122"/>
    <w:rsid w:val="00C06CF7"/>
    <w:rsid w:val="00C072C5"/>
    <w:rsid w:val="00C07A18"/>
    <w:rsid w:val="00C07B96"/>
    <w:rsid w:val="00C07D4D"/>
    <w:rsid w:val="00C1009A"/>
    <w:rsid w:val="00C10A4F"/>
    <w:rsid w:val="00C1105D"/>
    <w:rsid w:val="00C11633"/>
    <w:rsid w:val="00C119A7"/>
    <w:rsid w:val="00C12382"/>
    <w:rsid w:val="00C12B2B"/>
    <w:rsid w:val="00C13E72"/>
    <w:rsid w:val="00C14340"/>
    <w:rsid w:val="00C15431"/>
    <w:rsid w:val="00C155AC"/>
    <w:rsid w:val="00C16443"/>
    <w:rsid w:val="00C1645D"/>
    <w:rsid w:val="00C169E2"/>
    <w:rsid w:val="00C17D8D"/>
    <w:rsid w:val="00C20516"/>
    <w:rsid w:val="00C2092A"/>
    <w:rsid w:val="00C21050"/>
    <w:rsid w:val="00C21483"/>
    <w:rsid w:val="00C214C5"/>
    <w:rsid w:val="00C22275"/>
    <w:rsid w:val="00C2266E"/>
    <w:rsid w:val="00C2272A"/>
    <w:rsid w:val="00C2299A"/>
    <w:rsid w:val="00C22D6F"/>
    <w:rsid w:val="00C238D7"/>
    <w:rsid w:val="00C24A51"/>
    <w:rsid w:val="00C24EDC"/>
    <w:rsid w:val="00C2580F"/>
    <w:rsid w:val="00C26669"/>
    <w:rsid w:val="00C268E8"/>
    <w:rsid w:val="00C27095"/>
    <w:rsid w:val="00C2790D"/>
    <w:rsid w:val="00C27DCB"/>
    <w:rsid w:val="00C305C5"/>
    <w:rsid w:val="00C30931"/>
    <w:rsid w:val="00C31288"/>
    <w:rsid w:val="00C31B94"/>
    <w:rsid w:val="00C31CD8"/>
    <w:rsid w:val="00C32049"/>
    <w:rsid w:val="00C324EF"/>
    <w:rsid w:val="00C32803"/>
    <w:rsid w:val="00C32812"/>
    <w:rsid w:val="00C32821"/>
    <w:rsid w:val="00C33720"/>
    <w:rsid w:val="00C34276"/>
    <w:rsid w:val="00C343BC"/>
    <w:rsid w:val="00C35011"/>
    <w:rsid w:val="00C35569"/>
    <w:rsid w:val="00C35BFD"/>
    <w:rsid w:val="00C35DC9"/>
    <w:rsid w:val="00C35F17"/>
    <w:rsid w:val="00C3627B"/>
    <w:rsid w:val="00C36479"/>
    <w:rsid w:val="00C3682C"/>
    <w:rsid w:val="00C36B38"/>
    <w:rsid w:val="00C371A3"/>
    <w:rsid w:val="00C37888"/>
    <w:rsid w:val="00C37BCC"/>
    <w:rsid w:val="00C40391"/>
    <w:rsid w:val="00C41307"/>
    <w:rsid w:val="00C4251D"/>
    <w:rsid w:val="00C42F7B"/>
    <w:rsid w:val="00C43083"/>
    <w:rsid w:val="00C4342D"/>
    <w:rsid w:val="00C439E2"/>
    <w:rsid w:val="00C43F42"/>
    <w:rsid w:val="00C44074"/>
    <w:rsid w:val="00C456F3"/>
    <w:rsid w:val="00C45977"/>
    <w:rsid w:val="00C466BB"/>
    <w:rsid w:val="00C4672D"/>
    <w:rsid w:val="00C469C3"/>
    <w:rsid w:val="00C46F4A"/>
    <w:rsid w:val="00C46F86"/>
    <w:rsid w:val="00C47FCF"/>
    <w:rsid w:val="00C504D8"/>
    <w:rsid w:val="00C50CAC"/>
    <w:rsid w:val="00C50F24"/>
    <w:rsid w:val="00C51377"/>
    <w:rsid w:val="00C514E4"/>
    <w:rsid w:val="00C517FE"/>
    <w:rsid w:val="00C5232B"/>
    <w:rsid w:val="00C5299F"/>
    <w:rsid w:val="00C52AD0"/>
    <w:rsid w:val="00C52D46"/>
    <w:rsid w:val="00C52E9D"/>
    <w:rsid w:val="00C53F80"/>
    <w:rsid w:val="00C5442D"/>
    <w:rsid w:val="00C54B8F"/>
    <w:rsid w:val="00C54D15"/>
    <w:rsid w:val="00C5526C"/>
    <w:rsid w:val="00C552C9"/>
    <w:rsid w:val="00C5544D"/>
    <w:rsid w:val="00C567FD"/>
    <w:rsid w:val="00C56982"/>
    <w:rsid w:val="00C574B7"/>
    <w:rsid w:val="00C57C09"/>
    <w:rsid w:val="00C61476"/>
    <w:rsid w:val="00C62CB9"/>
    <w:rsid w:val="00C6349D"/>
    <w:rsid w:val="00C63848"/>
    <w:rsid w:val="00C64BAA"/>
    <w:rsid w:val="00C654CD"/>
    <w:rsid w:val="00C657DA"/>
    <w:rsid w:val="00C658BD"/>
    <w:rsid w:val="00C65E6E"/>
    <w:rsid w:val="00C662F9"/>
    <w:rsid w:val="00C664D8"/>
    <w:rsid w:val="00C674EF"/>
    <w:rsid w:val="00C67FB1"/>
    <w:rsid w:val="00C7029C"/>
    <w:rsid w:val="00C70370"/>
    <w:rsid w:val="00C704A2"/>
    <w:rsid w:val="00C70B53"/>
    <w:rsid w:val="00C71297"/>
    <w:rsid w:val="00C7166A"/>
    <w:rsid w:val="00C71E0F"/>
    <w:rsid w:val="00C73418"/>
    <w:rsid w:val="00C73B67"/>
    <w:rsid w:val="00C7490F"/>
    <w:rsid w:val="00C74C27"/>
    <w:rsid w:val="00C75691"/>
    <w:rsid w:val="00C75A4C"/>
    <w:rsid w:val="00C77ECC"/>
    <w:rsid w:val="00C803DA"/>
    <w:rsid w:val="00C8102A"/>
    <w:rsid w:val="00C81A72"/>
    <w:rsid w:val="00C81CD2"/>
    <w:rsid w:val="00C81F27"/>
    <w:rsid w:val="00C8257A"/>
    <w:rsid w:val="00C829E5"/>
    <w:rsid w:val="00C82F0C"/>
    <w:rsid w:val="00C8304B"/>
    <w:rsid w:val="00C836AD"/>
    <w:rsid w:val="00C85526"/>
    <w:rsid w:val="00C856AF"/>
    <w:rsid w:val="00C85898"/>
    <w:rsid w:val="00C8623D"/>
    <w:rsid w:val="00C862DF"/>
    <w:rsid w:val="00C86817"/>
    <w:rsid w:val="00C8704C"/>
    <w:rsid w:val="00C877CE"/>
    <w:rsid w:val="00C90216"/>
    <w:rsid w:val="00C90FF2"/>
    <w:rsid w:val="00C91523"/>
    <w:rsid w:val="00C915CB"/>
    <w:rsid w:val="00C924A9"/>
    <w:rsid w:val="00C925E4"/>
    <w:rsid w:val="00C9266C"/>
    <w:rsid w:val="00C928E1"/>
    <w:rsid w:val="00C92A5B"/>
    <w:rsid w:val="00C93118"/>
    <w:rsid w:val="00C93181"/>
    <w:rsid w:val="00C93CE4"/>
    <w:rsid w:val="00C94783"/>
    <w:rsid w:val="00C949A9"/>
    <w:rsid w:val="00C9600F"/>
    <w:rsid w:val="00C96889"/>
    <w:rsid w:val="00C96950"/>
    <w:rsid w:val="00C97E66"/>
    <w:rsid w:val="00CA0207"/>
    <w:rsid w:val="00CA054F"/>
    <w:rsid w:val="00CA08B7"/>
    <w:rsid w:val="00CA1BBE"/>
    <w:rsid w:val="00CA2644"/>
    <w:rsid w:val="00CA3185"/>
    <w:rsid w:val="00CA4B88"/>
    <w:rsid w:val="00CA4BF5"/>
    <w:rsid w:val="00CA502B"/>
    <w:rsid w:val="00CA60F5"/>
    <w:rsid w:val="00CA64B5"/>
    <w:rsid w:val="00CA6DAA"/>
    <w:rsid w:val="00CA6FBF"/>
    <w:rsid w:val="00CA7165"/>
    <w:rsid w:val="00CA716F"/>
    <w:rsid w:val="00CA74F5"/>
    <w:rsid w:val="00CA7D9D"/>
    <w:rsid w:val="00CB0687"/>
    <w:rsid w:val="00CB1791"/>
    <w:rsid w:val="00CB1B3B"/>
    <w:rsid w:val="00CB1E2A"/>
    <w:rsid w:val="00CB269B"/>
    <w:rsid w:val="00CB2AFE"/>
    <w:rsid w:val="00CB33F9"/>
    <w:rsid w:val="00CB3B3C"/>
    <w:rsid w:val="00CB3B5D"/>
    <w:rsid w:val="00CB40CD"/>
    <w:rsid w:val="00CB45CA"/>
    <w:rsid w:val="00CB4A47"/>
    <w:rsid w:val="00CB4A65"/>
    <w:rsid w:val="00CB509C"/>
    <w:rsid w:val="00CB5211"/>
    <w:rsid w:val="00CB55AF"/>
    <w:rsid w:val="00CB76D4"/>
    <w:rsid w:val="00CB77CB"/>
    <w:rsid w:val="00CB7C6E"/>
    <w:rsid w:val="00CB7F38"/>
    <w:rsid w:val="00CB7F93"/>
    <w:rsid w:val="00CBC9FA"/>
    <w:rsid w:val="00CC05C8"/>
    <w:rsid w:val="00CC0D5A"/>
    <w:rsid w:val="00CC21B7"/>
    <w:rsid w:val="00CC2885"/>
    <w:rsid w:val="00CC2FE5"/>
    <w:rsid w:val="00CC31AD"/>
    <w:rsid w:val="00CC4648"/>
    <w:rsid w:val="00CC4A09"/>
    <w:rsid w:val="00CC617A"/>
    <w:rsid w:val="00CC7734"/>
    <w:rsid w:val="00CD0465"/>
    <w:rsid w:val="00CD178D"/>
    <w:rsid w:val="00CD2101"/>
    <w:rsid w:val="00CD27F5"/>
    <w:rsid w:val="00CD2ADD"/>
    <w:rsid w:val="00CD2BAA"/>
    <w:rsid w:val="00CD328D"/>
    <w:rsid w:val="00CD3E71"/>
    <w:rsid w:val="00CD3F78"/>
    <w:rsid w:val="00CD4307"/>
    <w:rsid w:val="00CD477F"/>
    <w:rsid w:val="00CD4A36"/>
    <w:rsid w:val="00CD4D5C"/>
    <w:rsid w:val="00CD527D"/>
    <w:rsid w:val="00CD5538"/>
    <w:rsid w:val="00CD55AC"/>
    <w:rsid w:val="00CD6B86"/>
    <w:rsid w:val="00CD6B8D"/>
    <w:rsid w:val="00CD7471"/>
    <w:rsid w:val="00CD74B0"/>
    <w:rsid w:val="00CE0698"/>
    <w:rsid w:val="00CE06AB"/>
    <w:rsid w:val="00CE1DAB"/>
    <w:rsid w:val="00CE24C8"/>
    <w:rsid w:val="00CE3311"/>
    <w:rsid w:val="00CE41AC"/>
    <w:rsid w:val="00CE42DB"/>
    <w:rsid w:val="00CE4410"/>
    <w:rsid w:val="00CE54AD"/>
    <w:rsid w:val="00CE568C"/>
    <w:rsid w:val="00CE58B4"/>
    <w:rsid w:val="00CE5954"/>
    <w:rsid w:val="00CE603D"/>
    <w:rsid w:val="00CE63D5"/>
    <w:rsid w:val="00CE67D8"/>
    <w:rsid w:val="00CE6E92"/>
    <w:rsid w:val="00CE70FA"/>
    <w:rsid w:val="00CE7605"/>
    <w:rsid w:val="00CE7BBE"/>
    <w:rsid w:val="00CE7D8B"/>
    <w:rsid w:val="00CE7EAB"/>
    <w:rsid w:val="00CF01A8"/>
    <w:rsid w:val="00CF117E"/>
    <w:rsid w:val="00CF1700"/>
    <w:rsid w:val="00CF1F59"/>
    <w:rsid w:val="00CF218F"/>
    <w:rsid w:val="00CF29F4"/>
    <w:rsid w:val="00CF2B9F"/>
    <w:rsid w:val="00CF2D3D"/>
    <w:rsid w:val="00CF2DAB"/>
    <w:rsid w:val="00CF3189"/>
    <w:rsid w:val="00CF3450"/>
    <w:rsid w:val="00CF37AE"/>
    <w:rsid w:val="00CF4854"/>
    <w:rsid w:val="00CF4C56"/>
    <w:rsid w:val="00CF5680"/>
    <w:rsid w:val="00CF59F1"/>
    <w:rsid w:val="00CF6049"/>
    <w:rsid w:val="00CF63AB"/>
    <w:rsid w:val="00CF653C"/>
    <w:rsid w:val="00CF6A12"/>
    <w:rsid w:val="00CF6D0F"/>
    <w:rsid w:val="00CF7966"/>
    <w:rsid w:val="00CF7EF6"/>
    <w:rsid w:val="00D0007D"/>
    <w:rsid w:val="00D00293"/>
    <w:rsid w:val="00D00E98"/>
    <w:rsid w:val="00D01B01"/>
    <w:rsid w:val="00D01DF8"/>
    <w:rsid w:val="00D02800"/>
    <w:rsid w:val="00D028E3"/>
    <w:rsid w:val="00D02B05"/>
    <w:rsid w:val="00D034F8"/>
    <w:rsid w:val="00D03750"/>
    <w:rsid w:val="00D03A97"/>
    <w:rsid w:val="00D045F0"/>
    <w:rsid w:val="00D06AF3"/>
    <w:rsid w:val="00D104B0"/>
    <w:rsid w:val="00D10965"/>
    <w:rsid w:val="00D11562"/>
    <w:rsid w:val="00D11915"/>
    <w:rsid w:val="00D121D5"/>
    <w:rsid w:val="00D122DA"/>
    <w:rsid w:val="00D12A3C"/>
    <w:rsid w:val="00D13C29"/>
    <w:rsid w:val="00D144A6"/>
    <w:rsid w:val="00D14818"/>
    <w:rsid w:val="00D15162"/>
    <w:rsid w:val="00D16103"/>
    <w:rsid w:val="00D161BB"/>
    <w:rsid w:val="00D1680A"/>
    <w:rsid w:val="00D16E00"/>
    <w:rsid w:val="00D17260"/>
    <w:rsid w:val="00D17A5B"/>
    <w:rsid w:val="00D20979"/>
    <w:rsid w:val="00D2101B"/>
    <w:rsid w:val="00D21224"/>
    <w:rsid w:val="00D21ED5"/>
    <w:rsid w:val="00D224EE"/>
    <w:rsid w:val="00D22993"/>
    <w:rsid w:val="00D22BBA"/>
    <w:rsid w:val="00D22E21"/>
    <w:rsid w:val="00D237CB"/>
    <w:rsid w:val="00D2387D"/>
    <w:rsid w:val="00D23A85"/>
    <w:rsid w:val="00D241F5"/>
    <w:rsid w:val="00D24551"/>
    <w:rsid w:val="00D24FF5"/>
    <w:rsid w:val="00D250E9"/>
    <w:rsid w:val="00D26774"/>
    <w:rsid w:val="00D268DC"/>
    <w:rsid w:val="00D27672"/>
    <w:rsid w:val="00D27D4A"/>
    <w:rsid w:val="00D3037E"/>
    <w:rsid w:val="00D30765"/>
    <w:rsid w:val="00D315DC"/>
    <w:rsid w:val="00D3177A"/>
    <w:rsid w:val="00D31BFD"/>
    <w:rsid w:val="00D31C8A"/>
    <w:rsid w:val="00D3211E"/>
    <w:rsid w:val="00D32328"/>
    <w:rsid w:val="00D324D4"/>
    <w:rsid w:val="00D32A3D"/>
    <w:rsid w:val="00D33176"/>
    <w:rsid w:val="00D341FF"/>
    <w:rsid w:val="00D36031"/>
    <w:rsid w:val="00D361C0"/>
    <w:rsid w:val="00D36FE4"/>
    <w:rsid w:val="00D37097"/>
    <w:rsid w:val="00D37480"/>
    <w:rsid w:val="00D37AAF"/>
    <w:rsid w:val="00D37D8A"/>
    <w:rsid w:val="00D40522"/>
    <w:rsid w:val="00D40FDF"/>
    <w:rsid w:val="00D410E0"/>
    <w:rsid w:val="00D41118"/>
    <w:rsid w:val="00D418BD"/>
    <w:rsid w:val="00D41AF4"/>
    <w:rsid w:val="00D42481"/>
    <w:rsid w:val="00D42948"/>
    <w:rsid w:val="00D43753"/>
    <w:rsid w:val="00D437D0"/>
    <w:rsid w:val="00D43FF7"/>
    <w:rsid w:val="00D443AE"/>
    <w:rsid w:val="00D44972"/>
    <w:rsid w:val="00D449BD"/>
    <w:rsid w:val="00D44AFD"/>
    <w:rsid w:val="00D44EA1"/>
    <w:rsid w:val="00D4541C"/>
    <w:rsid w:val="00D4548D"/>
    <w:rsid w:val="00D45A1C"/>
    <w:rsid w:val="00D45AD8"/>
    <w:rsid w:val="00D4662C"/>
    <w:rsid w:val="00D4751D"/>
    <w:rsid w:val="00D4CA53"/>
    <w:rsid w:val="00D50BEF"/>
    <w:rsid w:val="00D50C50"/>
    <w:rsid w:val="00D50F7C"/>
    <w:rsid w:val="00D5114B"/>
    <w:rsid w:val="00D5115E"/>
    <w:rsid w:val="00D511DF"/>
    <w:rsid w:val="00D5136C"/>
    <w:rsid w:val="00D52864"/>
    <w:rsid w:val="00D52D1C"/>
    <w:rsid w:val="00D53157"/>
    <w:rsid w:val="00D53596"/>
    <w:rsid w:val="00D53EB8"/>
    <w:rsid w:val="00D5450C"/>
    <w:rsid w:val="00D546F5"/>
    <w:rsid w:val="00D56685"/>
    <w:rsid w:val="00D56EB7"/>
    <w:rsid w:val="00D56EC8"/>
    <w:rsid w:val="00D574E7"/>
    <w:rsid w:val="00D60D5C"/>
    <w:rsid w:val="00D60F62"/>
    <w:rsid w:val="00D62080"/>
    <w:rsid w:val="00D62507"/>
    <w:rsid w:val="00D62A24"/>
    <w:rsid w:val="00D62E65"/>
    <w:rsid w:val="00D638DD"/>
    <w:rsid w:val="00D63F3E"/>
    <w:rsid w:val="00D64781"/>
    <w:rsid w:val="00D647D3"/>
    <w:rsid w:val="00D64F1E"/>
    <w:rsid w:val="00D650E0"/>
    <w:rsid w:val="00D65119"/>
    <w:rsid w:val="00D662B5"/>
    <w:rsid w:val="00D66475"/>
    <w:rsid w:val="00D66C48"/>
    <w:rsid w:val="00D70E3F"/>
    <w:rsid w:val="00D715A1"/>
    <w:rsid w:val="00D71823"/>
    <w:rsid w:val="00D7198F"/>
    <w:rsid w:val="00D7255B"/>
    <w:rsid w:val="00D73A9E"/>
    <w:rsid w:val="00D74246"/>
    <w:rsid w:val="00D742AB"/>
    <w:rsid w:val="00D74944"/>
    <w:rsid w:val="00D751FE"/>
    <w:rsid w:val="00D756CE"/>
    <w:rsid w:val="00D75FF6"/>
    <w:rsid w:val="00D76141"/>
    <w:rsid w:val="00D77592"/>
    <w:rsid w:val="00D77822"/>
    <w:rsid w:val="00D800B7"/>
    <w:rsid w:val="00D800ED"/>
    <w:rsid w:val="00D80E87"/>
    <w:rsid w:val="00D81304"/>
    <w:rsid w:val="00D81393"/>
    <w:rsid w:val="00D81C4D"/>
    <w:rsid w:val="00D827D8"/>
    <w:rsid w:val="00D82989"/>
    <w:rsid w:val="00D82E0B"/>
    <w:rsid w:val="00D8355C"/>
    <w:rsid w:val="00D845F4"/>
    <w:rsid w:val="00D84891"/>
    <w:rsid w:val="00D85022"/>
    <w:rsid w:val="00D8585F"/>
    <w:rsid w:val="00D8653C"/>
    <w:rsid w:val="00D86E38"/>
    <w:rsid w:val="00D878CC"/>
    <w:rsid w:val="00D87978"/>
    <w:rsid w:val="00D87D1A"/>
    <w:rsid w:val="00D907A7"/>
    <w:rsid w:val="00D920F3"/>
    <w:rsid w:val="00D92511"/>
    <w:rsid w:val="00D92805"/>
    <w:rsid w:val="00D93214"/>
    <w:rsid w:val="00D93D41"/>
    <w:rsid w:val="00D946B0"/>
    <w:rsid w:val="00D946BB"/>
    <w:rsid w:val="00D953F7"/>
    <w:rsid w:val="00D966D0"/>
    <w:rsid w:val="00D96A92"/>
    <w:rsid w:val="00D96D26"/>
    <w:rsid w:val="00DA03CD"/>
    <w:rsid w:val="00DA0592"/>
    <w:rsid w:val="00DA0B31"/>
    <w:rsid w:val="00DA108D"/>
    <w:rsid w:val="00DA157B"/>
    <w:rsid w:val="00DA16BA"/>
    <w:rsid w:val="00DA1F58"/>
    <w:rsid w:val="00DA38CD"/>
    <w:rsid w:val="00DA3DF3"/>
    <w:rsid w:val="00DA3E05"/>
    <w:rsid w:val="00DA4831"/>
    <w:rsid w:val="00DA74BB"/>
    <w:rsid w:val="00DB0374"/>
    <w:rsid w:val="00DB0FA0"/>
    <w:rsid w:val="00DB16AD"/>
    <w:rsid w:val="00DB1B7F"/>
    <w:rsid w:val="00DB1FA1"/>
    <w:rsid w:val="00DB4C1C"/>
    <w:rsid w:val="00DB52A4"/>
    <w:rsid w:val="00DB56BA"/>
    <w:rsid w:val="00DB5719"/>
    <w:rsid w:val="00DB5C55"/>
    <w:rsid w:val="00DB6332"/>
    <w:rsid w:val="00DB63A2"/>
    <w:rsid w:val="00DB69CA"/>
    <w:rsid w:val="00DB73F1"/>
    <w:rsid w:val="00DB7AE6"/>
    <w:rsid w:val="00DB7B41"/>
    <w:rsid w:val="00DC0426"/>
    <w:rsid w:val="00DC0595"/>
    <w:rsid w:val="00DC0B1E"/>
    <w:rsid w:val="00DC110A"/>
    <w:rsid w:val="00DC127C"/>
    <w:rsid w:val="00DC1475"/>
    <w:rsid w:val="00DC1610"/>
    <w:rsid w:val="00DC17FB"/>
    <w:rsid w:val="00DC238D"/>
    <w:rsid w:val="00DC2BAA"/>
    <w:rsid w:val="00DC2DF6"/>
    <w:rsid w:val="00DC2E48"/>
    <w:rsid w:val="00DC2EAD"/>
    <w:rsid w:val="00DC317C"/>
    <w:rsid w:val="00DC36A2"/>
    <w:rsid w:val="00DC383F"/>
    <w:rsid w:val="00DC3CDA"/>
    <w:rsid w:val="00DC3D03"/>
    <w:rsid w:val="00DC40D4"/>
    <w:rsid w:val="00DC5D79"/>
    <w:rsid w:val="00DC5E53"/>
    <w:rsid w:val="00DC5F07"/>
    <w:rsid w:val="00DC6397"/>
    <w:rsid w:val="00DC6608"/>
    <w:rsid w:val="00DC66F9"/>
    <w:rsid w:val="00DC6796"/>
    <w:rsid w:val="00DC6BE5"/>
    <w:rsid w:val="00DC76D7"/>
    <w:rsid w:val="00DC77C2"/>
    <w:rsid w:val="00DD0AFD"/>
    <w:rsid w:val="00DD0DB0"/>
    <w:rsid w:val="00DD12EC"/>
    <w:rsid w:val="00DD1C6B"/>
    <w:rsid w:val="00DD307A"/>
    <w:rsid w:val="00DD405F"/>
    <w:rsid w:val="00DD55F4"/>
    <w:rsid w:val="00DD5ADA"/>
    <w:rsid w:val="00DD5CCE"/>
    <w:rsid w:val="00DD68D0"/>
    <w:rsid w:val="00DD69C1"/>
    <w:rsid w:val="00DD6CB8"/>
    <w:rsid w:val="00DD72E9"/>
    <w:rsid w:val="00DD7BAB"/>
    <w:rsid w:val="00DD7DC9"/>
    <w:rsid w:val="00DE007E"/>
    <w:rsid w:val="00DE1539"/>
    <w:rsid w:val="00DE1872"/>
    <w:rsid w:val="00DE1AE1"/>
    <w:rsid w:val="00DE1F2A"/>
    <w:rsid w:val="00DE2C8A"/>
    <w:rsid w:val="00DE2E87"/>
    <w:rsid w:val="00DE380F"/>
    <w:rsid w:val="00DE5F30"/>
    <w:rsid w:val="00DE5FA9"/>
    <w:rsid w:val="00DE605A"/>
    <w:rsid w:val="00DE6966"/>
    <w:rsid w:val="00DE6AE6"/>
    <w:rsid w:val="00DE7534"/>
    <w:rsid w:val="00DE7C6B"/>
    <w:rsid w:val="00DF03EF"/>
    <w:rsid w:val="00DF09E8"/>
    <w:rsid w:val="00DF0D7C"/>
    <w:rsid w:val="00DF0E70"/>
    <w:rsid w:val="00DF0EB9"/>
    <w:rsid w:val="00DF0FED"/>
    <w:rsid w:val="00DF1385"/>
    <w:rsid w:val="00DF256E"/>
    <w:rsid w:val="00DF2A71"/>
    <w:rsid w:val="00DF2C62"/>
    <w:rsid w:val="00DF3EEE"/>
    <w:rsid w:val="00DF3F5B"/>
    <w:rsid w:val="00DF3FEF"/>
    <w:rsid w:val="00DF4419"/>
    <w:rsid w:val="00DF444E"/>
    <w:rsid w:val="00DF463E"/>
    <w:rsid w:val="00DF5F75"/>
    <w:rsid w:val="00DF60C9"/>
    <w:rsid w:val="00DF6331"/>
    <w:rsid w:val="00DF679E"/>
    <w:rsid w:val="00DF6826"/>
    <w:rsid w:val="00DF69BE"/>
    <w:rsid w:val="00DF73C6"/>
    <w:rsid w:val="00DF75D4"/>
    <w:rsid w:val="00DF7650"/>
    <w:rsid w:val="00DF79CB"/>
    <w:rsid w:val="00DF7B85"/>
    <w:rsid w:val="00E009CA"/>
    <w:rsid w:val="00E00A76"/>
    <w:rsid w:val="00E01344"/>
    <w:rsid w:val="00E01BF3"/>
    <w:rsid w:val="00E0206A"/>
    <w:rsid w:val="00E02C2C"/>
    <w:rsid w:val="00E034EC"/>
    <w:rsid w:val="00E03B3A"/>
    <w:rsid w:val="00E03BA9"/>
    <w:rsid w:val="00E03BC6"/>
    <w:rsid w:val="00E040F4"/>
    <w:rsid w:val="00E04923"/>
    <w:rsid w:val="00E04BCB"/>
    <w:rsid w:val="00E0712C"/>
    <w:rsid w:val="00E109C5"/>
    <w:rsid w:val="00E1103F"/>
    <w:rsid w:val="00E11041"/>
    <w:rsid w:val="00E11329"/>
    <w:rsid w:val="00E12789"/>
    <w:rsid w:val="00E1306B"/>
    <w:rsid w:val="00E1390E"/>
    <w:rsid w:val="00E1399B"/>
    <w:rsid w:val="00E14146"/>
    <w:rsid w:val="00E1462B"/>
    <w:rsid w:val="00E14AEE"/>
    <w:rsid w:val="00E15562"/>
    <w:rsid w:val="00E15659"/>
    <w:rsid w:val="00E15BED"/>
    <w:rsid w:val="00E1700F"/>
    <w:rsid w:val="00E17125"/>
    <w:rsid w:val="00E1730E"/>
    <w:rsid w:val="00E1743B"/>
    <w:rsid w:val="00E20880"/>
    <w:rsid w:val="00E20B3E"/>
    <w:rsid w:val="00E20CB5"/>
    <w:rsid w:val="00E212E1"/>
    <w:rsid w:val="00E21A7F"/>
    <w:rsid w:val="00E21E3E"/>
    <w:rsid w:val="00E22D48"/>
    <w:rsid w:val="00E22F08"/>
    <w:rsid w:val="00E24A90"/>
    <w:rsid w:val="00E24E1C"/>
    <w:rsid w:val="00E250C1"/>
    <w:rsid w:val="00E251F4"/>
    <w:rsid w:val="00E25E00"/>
    <w:rsid w:val="00E2675E"/>
    <w:rsid w:val="00E27DBC"/>
    <w:rsid w:val="00E30516"/>
    <w:rsid w:val="00E30C52"/>
    <w:rsid w:val="00E31387"/>
    <w:rsid w:val="00E3204E"/>
    <w:rsid w:val="00E32382"/>
    <w:rsid w:val="00E329EB"/>
    <w:rsid w:val="00E32D73"/>
    <w:rsid w:val="00E330C0"/>
    <w:rsid w:val="00E34344"/>
    <w:rsid w:val="00E34D8B"/>
    <w:rsid w:val="00E359CB"/>
    <w:rsid w:val="00E35A99"/>
    <w:rsid w:val="00E365AB"/>
    <w:rsid w:val="00E3661B"/>
    <w:rsid w:val="00E36769"/>
    <w:rsid w:val="00E3752E"/>
    <w:rsid w:val="00E40802"/>
    <w:rsid w:val="00E40C55"/>
    <w:rsid w:val="00E427E2"/>
    <w:rsid w:val="00E42BC3"/>
    <w:rsid w:val="00E4341C"/>
    <w:rsid w:val="00E43556"/>
    <w:rsid w:val="00E43C75"/>
    <w:rsid w:val="00E4512A"/>
    <w:rsid w:val="00E4559B"/>
    <w:rsid w:val="00E45750"/>
    <w:rsid w:val="00E457D8"/>
    <w:rsid w:val="00E459E1"/>
    <w:rsid w:val="00E45A08"/>
    <w:rsid w:val="00E45D3E"/>
    <w:rsid w:val="00E46212"/>
    <w:rsid w:val="00E465A2"/>
    <w:rsid w:val="00E46792"/>
    <w:rsid w:val="00E46AB9"/>
    <w:rsid w:val="00E46CAC"/>
    <w:rsid w:val="00E46E28"/>
    <w:rsid w:val="00E501D8"/>
    <w:rsid w:val="00E5079B"/>
    <w:rsid w:val="00E509D6"/>
    <w:rsid w:val="00E50BFB"/>
    <w:rsid w:val="00E50CF9"/>
    <w:rsid w:val="00E51727"/>
    <w:rsid w:val="00E51C4C"/>
    <w:rsid w:val="00E5269A"/>
    <w:rsid w:val="00E52C74"/>
    <w:rsid w:val="00E52E5E"/>
    <w:rsid w:val="00E53AA3"/>
    <w:rsid w:val="00E546F0"/>
    <w:rsid w:val="00E55290"/>
    <w:rsid w:val="00E57489"/>
    <w:rsid w:val="00E60B3F"/>
    <w:rsid w:val="00E60D1C"/>
    <w:rsid w:val="00E616B2"/>
    <w:rsid w:val="00E629C2"/>
    <w:rsid w:val="00E62B23"/>
    <w:rsid w:val="00E6308D"/>
    <w:rsid w:val="00E638CE"/>
    <w:rsid w:val="00E63C18"/>
    <w:rsid w:val="00E64264"/>
    <w:rsid w:val="00E64451"/>
    <w:rsid w:val="00E6462F"/>
    <w:rsid w:val="00E64C05"/>
    <w:rsid w:val="00E65DB4"/>
    <w:rsid w:val="00E65F8D"/>
    <w:rsid w:val="00E660D8"/>
    <w:rsid w:val="00E6616F"/>
    <w:rsid w:val="00E663E1"/>
    <w:rsid w:val="00E6683F"/>
    <w:rsid w:val="00E668F9"/>
    <w:rsid w:val="00E66C36"/>
    <w:rsid w:val="00E67817"/>
    <w:rsid w:val="00E67C1A"/>
    <w:rsid w:val="00E7274A"/>
    <w:rsid w:val="00E73E6D"/>
    <w:rsid w:val="00E74685"/>
    <w:rsid w:val="00E7513A"/>
    <w:rsid w:val="00E755A4"/>
    <w:rsid w:val="00E757CA"/>
    <w:rsid w:val="00E75A89"/>
    <w:rsid w:val="00E76649"/>
    <w:rsid w:val="00E76AE9"/>
    <w:rsid w:val="00E76E8B"/>
    <w:rsid w:val="00E7775F"/>
    <w:rsid w:val="00E80374"/>
    <w:rsid w:val="00E80D4D"/>
    <w:rsid w:val="00E80E2F"/>
    <w:rsid w:val="00E8160B"/>
    <w:rsid w:val="00E8189F"/>
    <w:rsid w:val="00E81DCF"/>
    <w:rsid w:val="00E8275F"/>
    <w:rsid w:val="00E82DA7"/>
    <w:rsid w:val="00E8477B"/>
    <w:rsid w:val="00E84A7F"/>
    <w:rsid w:val="00E84B99"/>
    <w:rsid w:val="00E8533C"/>
    <w:rsid w:val="00E85819"/>
    <w:rsid w:val="00E85890"/>
    <w:rsid w:val="00E87617"/>
    <w:rsid w:val="00E87EEA"/>
    <w:rsid w:val="00E87F3E"/>
    <w:rsid w:val="00E901BE"/>
    <w:rsid w:val="00E902D9"/>
    <w:rsid w:val="00E911D2"/>
    <w:rsid w:val="00E91417"/>
    <w:rsid w:val="00E91D64"/>
    <w:rsid w:val="00E9222F"/>
    <w:rsid w:val="00E92724"/>
    <w:rsid w:val="00E92953"/>
    <w:rsid w:val="00E93FCD"/>
    <w:rsid w:val="00E94B72"/>
    <w:rsid w:val="00E94CAE"/>
    <w:rsid w:val="00E95A6C"/>
    <w:rsid w:val="00E96085"/>
    <w:rsid w:val="00E961D3"/>
    <w:rsid w:val="00E967DA"/>
    <w:rsid w:val="00E96C9E"/>
    <w:rsid w:val="00E96E6F"/>
    <w:rsid w:val="00E97659"/>
    <w:rsid w:val="00E97709"/>
    <w:rsid w:val="00E97CB8"/>
    <w:rsid w:val="00EA002A"/>
    <w:rsid w:val="00EA03D2"/>
    <w:rsid w:val="00EA08B7"/>
    <w:rsid w:val="00EA09AF"/>
    <w:rsid w:val="00EA0FF0"/>
    <w:rsid w:val="00EA1A7A"/>
    <w:rsid w:val="00EA2879"/>
    <w:rsid w:val="00EA2C05"/>
    <w:rsid w:val="00EA395B"/>
    <w:rsid w:val="00EA3B71"/>
    <w:rsid w:val="00EA4788"/>
    <w:rsid w:val="00EA636D"/>
    <w:rsid w:val="00EA64AC"/>
    <w:rsid w:val="00EA6BB7"/>
    <w:rsid w:val="00EA6D6A"/>
    <w:rsid w:val="00EB040F"/>
    <w:rsid w:val="00EB1403"/>
    <w:rsid w:val="00EB1A7C"/>
    <w:rsid w:val="00EB1AD8"/>
    <w:rsid w:val="00EB239A"/>
    <w:rsid w:val="00EB2956"/>
    <w:rsid w:val="00EB31A8"/>
    <w:rsid w:val="00EB33ED"/>
    <w:rsid w:val="00EB38B8"/>
    <w:rsid w:val="00EB39B8"/>
    <w:rsid w:val="00EB5257"/>
    <w:rsid w:val="00EB5FD1"/>
    <w:rsid w:val="00EB60B1"/>
    <w:rsid w:val="00EB62AB"/>
    <w:rsid w:val="00EB7060"/>
    <w:rsid w:val="00EB72C5"/>
    <w:rsid w:val="00EB745A"/>
    <w:rsid w:val="00EB7747"/>
    <w:rsid w:val="00EB7B34"/>
    <w:rsid w:val="00EB7C8D"/>
    <w:rsid w:val="00EC0059"/>
    <w:rsid w:val="00EC06D4"/>
    <w:rsid w:val="00EC07C0"/>
    <w:rsid w:val="00EC1711"/>
    <w:rsid w:val="00EC21FB"/>
    <w:rsid w:val="00EC2C23"/>
    <w:rsid w:val="00EC2C49"/>
    <w:rsid w:val="00EC3241"/>
    <w:rsid w:val="00EC3B55"/>
    <w:rsid w:val="00EC3E6E"/>
    <w:rsid w:val="00EC48A0"/>
    <w:rsid w:val="00EC5941"/>
    <w:rsid w:val="00EC5D3F"/>
    <w:rsid w:val="00EC5F29"/>
    <w:rsid w:val="00EC648C"/>
    <w:rsid w:val="00EC6B10"/>
    <w:rsid w:val="00EC6F2E"/>
    <w:rsid w:val="00EC79C4"/>
    <w:rsid w:val="00EC7FAE"/>
    <w:rsid w:val="00ED0017"/>
    <w:rsid w:val="00ED018A"/>
    <w:rsid w:val="00ED053E"/>
    <w:rsid w:val="00ED151B"/>
    <w:rsid w:val="00ED1556"/>
    <w:rsid w:val="00ED2103"/>
    <w:rsid w:val="00ED284E"/>
    <w:rsid w:val="00ED2C3B"/>
    <w:rsid w:val="00ED2F84"/>
    <w:rsid w:val="00ED3525"/>
    <w:rsid w:val="00ED5182"/>
    <w:rsid w:val="00ED5371"/>
    <w:rsid w:val="00ED5D4D"/>
    <w:rsid w:val="00ED6838"/>
    <w:rsid w:val="00ED68D9"/>
    <w:rsid w:val="00ED71FE"/>
    <w:rsid w:val="00ED734C"/>
    <w:rsid w:val="00ED73A0"/>
    <w:rsid w:val="00ED79C0"/>
    <w:rsid w:val="00ED7B37"/>
    <w:rsid w:val="00EE0A07"/>
    <w:rsid w:val="00EE107A"/>
    <w:rsid w:val="00EE14AA"/>
    <w:rsid w:val="00EE1762"/>
    <w:rsid w:val="00EE1AC3"/>
    <w:rsid w:val="00EE1FDD"/>
    <w:rsid w:val="00EE252B"/>
    <w:rsid w:val="00EE30B2"/>
    <w:rsid w:val="00EE4644"/>
    <w:rsid w:val="00EE4B75"/>
    <w:rsid w:val="00EE4C7D"/>
    <w:rsid w:val="00EE5755"/>
    <w:rsid w:val="00EE5819"/>
    <w:rsid w:val="00EE586A"/>
    <w:rsid w:val="00EE5BA6"/>
    <w:rsid w:val="00EE69E8"/>
    <w:rsid w:val="00EE6D37"/>
    <w:rsid w:val="00EE6D8B"/>
    <w:rsid w:val="00EE7044"/>
    <w:rsid w:val="00EE74A3"/>
    <w:rsid w:val="00EE7870"/>
    <w:rsid w:val="00EF023F"/>
    <w:rsid w:val="00EF2021"/>
    <w:rsid w:val="00EF2733"/>
    <w:rsid w:val="00EF3965"/>
    <w:rsid w:val="00EF3A7C"/>
    <w:rsid w:val="00EF3C78"/>
    <w:rsid w:val="00EF4288"/>
    <w:rsid w:val="00EF5697"/>
    <w:rsid w:val="00EF5CAF"/>
    <w:rsid w:val="00EF6F4D"/>
    <w:rsid w:val="00F0011D"/>
    <w:rsid w:val="00F013DD"/>
    <w:rsid w:val="00F02428"/>
    <w:rsid w:val="00F024F1"/>
    <w:rsid w:val="00F0271B"/>
    <w:rsid w:val="00F028C0"/>
    <w:rsid w:val="00F030A7"/>
    <w:rsid w:val="00F030AA"/>
    <w:rsid w:val="00F036D0"/>
    <w:rsid w:val="00F03A8D"/>
    <w:rsid w:val="00F071DA"/>
    <w:rsid w:val="00F07919"/>
    <w:rsid w:val="00F0798F"/>
    <w:rsid w:val="00F07C28"/>
    <w:rsid w:val="00F112C7"/>
    <w:rsid w:val="00F117D5"/>
    <w:rsid w:val="00F12E5C"/>
    <w:rsid w:val="00F1364B"/>
    <w:rsid w:val="00F13716"/>
    <w:rsid w:val="00F14443"/>
    <w:rsid w:val="00F157A9"/>
    <w:rsid w:val="00F15D2F"/>
    <w:rsid w:val="00F15DAE"/>
    <w:rsid w:val="00F175D6"/>
    <w:rsid w:val="00F17826"/>
    <w:rsid w:val="00F178B2"/>
    <w:rsid w:val="00F20CC8"/>
    <w:rsid w:val="00F21280"/>
    <w:rsid w:val="00F21D2D"/>
    <w:rsid w:val="00F224DD"/>
    <w:rsid w:val="00F22D86"/>
    <w:rsid w:val="00F244EC"/>
    <w:rsid w:val="00F24773"/>
    <w:rsid w:val="00F24EB6"/>
    <w:rsid w:val="00F252CA"/>
    <w:rsid w:val="00F25CEA"/>
    <w:rsid w:val="00F25D51"/>
    <w:rsid w:val="00F26164"/>
    <w:rsid w:val="00F3088D"/>
    <w:rsid w:val="00F316D2"/>
    <w:rsid w:val="00F31A79"/>
    <w:rsid w:val="00F31F53"/>
    <w:rsid w:val="00F321AD"/>
    <w:rsid w:val="00F324AD"/>
    <w:rsid w:val="00F32709"/>
    <w:rsid w:val="00F33148"/>
    <w:rsid w:val="00F334D4"/>
    <w:rsid w:val="00F33AB4"/>
    <w:rsid w:val="00F33BE3"/>
    <w:rsid w:val="00F34234"/>
    <w:rsid w:val="00F344B8"/>
    <w:rsid w:val="00F345C9"/>
    <w:rsid w:val="00F34654"/>
    <w:rsid w:val="00F34833"/>
    <w:rsid w:val="00F35A38"/>
    <w:rsid w:val="00F35B34"/>
    <w:rsid w:val="00F36292"/>
    <w:rsid w:val="00F364E1"/>
    <w:rsid w:val="00F3684C"/>
    <w:rsid w:val="00F370F1"/>
    <w:rsid w:val="00F3757D"/>
    <w:rsid w:val="00F3764B"/>
    <w:rsid w:val="00F376C5"/>
    <w:rsid w:val="00F417DF"/>
    <w:rsid w:val="00F41EC1"/>
    <w:rsid w:val="00F42104"/>
    <w:rsid w:val="00F421E8"/>
    <w:rsid w:val="00F4226C"/>
    <w:rsid w:val="00F426C5"/>
    <w:rsid w:val="00F42F3F"/>
    <w:rsid w:val="00F43189"/>
    <w:rsid w:val="00F439A2"/>
    <w:rsid w:val="00F4478C"/>
    <w:rsid w:val="00F44EEE"/>
    <w:rsid w:val="00F44F0E"/>
    <w:rsid w:val="00F45E02"/>
    <w:rsid w:val="00F46618"/>
    <w:rsid w:val="00F46E8F"/>
    <w:rsid w:val="00F5040B"/>
    <w:rsid w:val="00F5143A"/>
    <w:rsid w:val="00F51D1C"/>
    <w:rsid w:val="00F5213D"/>
    <w:rsid w:val="00F52E0B"/>
    <w:rsid w:val="00F534C4"/>
    <w:rsid w:val="00F538E9"/>
    <w:rsid w:val="00F53A03"/>
    <w:rsid w:val="00F54B15"/>
    <w:rsid w:val="00F5667E"/>
    <w:rsid w:val="00F572BF"/>
    <w:rsid w:val="00F57363"/>
    <w:rsid w:val="00F57CB7"/>
    <w:rsid w:val="00F6159F"/>
    <w:rsid w:val="00F6196D"/>
    <w:rsid w:val="00F61B5C"/>
    <w:rsid w:val="00F61F41"/>
    <w:rsid w:val="00F6201B"/>
    <w:rsid w:val="00F62031"/>
    <w:rsid w:val="00F6216C"/>
    <w:rsid w:val="00F625E0"/>
    <w:rsid w:val="00F6281B"/>
    <w:rsid w:val="00F6293F"/>
    <w:rsid w:val="00F63751"/>
    <w:rsid w:val="00F64056"/>
    <w:rsid w:val="00F64F44"/>
    <w:rsid w:val="00F65F06"/>
    <w:rsid w:val="00F66DCF"/>
    <w:rsid w:val="00F6736F"/>
    <w:rsid w:val="00F67A89"/>
    <w:rsid w:val="00F67C27"/>
    <w:rsid w:val="00F6E424"/>
    <w:rsid w:val="00F70476"/>
    <w:rsid w:val="00F70DAB"/>
    <w:rsid w:val="00F7100D"/>
    <w:rsid w:val="00F7168C"/>
    <w:rsid w:val="00F718A0"/>
    <w:rsid w:val="00F718B1"/>
    <w:rsid w:val="00F71E81"/>
    <w:rsid w:val="00F71ED4"/>
    <w:rsid w:val="00F72398"/>
    <w:rsid w:val="00F72AC7"/>
    <w:rsid w:val="00F736A7"/>
    <w:rsid w:val="00F74047"/>
    <w:rsid w:val="00F741BC"/>
    <w:rsid w:val="00F74254"/>
    <w:rsid w:val="00F74F32"/>
    <w:rsid w:val="00F75241"/>
    <w:rsid w:val="00F759C5"/>
    <w:rsid w:val="00F75CC1"/>
    <w:rsid w:val="00F766E4"/>
    <w:rsid w:val="00F767CE"/>
    <w:rsid w:val="00F773CA"/>
    <w:rsid w:val="00F8051C"/>
    <w:rsid w:val="00F80C28"/>
    <w:rsid w:val="00F80C39"/>
    <w:rsid w:val="00F80CD2"/>
    <w:rsid w:val="00F81189"/>
    <w:rsid w:val="00F82B28"/>
    <w:rsid w:val="00F832F8"/>
    <w:rsid w:val="00F848B0"/>
    <w:rsid w:val="00F84955"/>
    <w:rsid w:val="00F85728"/>
    <w:rsid w:val="00F85DC4"/>
    <w:rsid w:val="00F85FF2"/>
    <w:rsid w:val="00F861EA"/>
    <w:rsid w:val="00F86342"/>
    <w:rsid w:val="00F86CC0"/>
    <w:rsid w:val="00F86D7C"/>
    <w:rsid w:val="00F871E7"/>
    <w:rsid w:val="00F879C2"/>
    <w:rsid w:val="00F87BAC"/>
    <w:rsid w:val="00F87DAC"/>
    <w:rsid w:val="00F91166"/>
    <w:rsid w:val="00F9242D"/>
    <w:rsid w:val="00F92A01"/>
    <w:rsid w:val="00F92E57"/>
    <w:rsid w:val="00F93B11"/>
    <w:rsid w:val="00F93D0D"/>
    <w:rsid w:val="00F9466F"/>
    <w:rsid w:val="00F94A18"/>
    <w:rsid w:val="00F950CD"/>
    <w:rsid w:val="00F95EA9"/>
    <w:rsid w:val="00F971F7"/>
    <w:rsid w:val="00F97241"/>
    <w:rsid w:val="00F97B9D"/>
    <w:rsid w:val="00FA0EB6"/>
    <w:rsid w:val="00FA1344"/>
    <w:rsid w:val="00FA185F"/>
    <w:rsid w:val="00FA290C"/>
    <w:rsid w:val="00FA2A5D"/>
    <w:rsid w:val="00FA3C85"/>
    <w:rsid w:val="00FA3FD1"/>
    <w:rsid w:val="00FA4396"/>
    <w:rsid w:val="00FA44D5"/>
    <w:rsid w:val="00FA457B"/>
    <w:rsid w:val="00FA45BC"/>
    <w:rsid w:val="00FA4A4E"/>
    <w:rsid w:val="00FA4BA3"/>
    <w:rsid w:val="00FA4BBF"/>
    <w:rsid w:val="00FA4EA5"/>
    <w:rsid w:val="00FA4FB2"/>
    <w:rsid w:val="00FA5286"/>
    <w:rsid w:val="00FA547F"/>
    <w:rsid w:val="00FA59C5"/>
    <w:rsid w:val="00FA5F49"/>
    <w:rsid w:val="00FA627B"/>
    <w:rsid w:val="00FA65CA"/>
    <w:rsid w:val="00FA70A7"/>
    <w:rsid w:val="00FA7B0E"/>
    <w:rsid w:val="00FB04D4"/>
    <w:rsid w:val="00FB2257"/>
    <w:rsid w:val="00FB42A4"/>
    <w:rsid w:val="00FB434A"/>
    <w:rsid w:val="00FB4791"/>
    <w:rsid w:val="00FB4E67"/>
    <w:rsid w:val="00FB6769"/>
    <w:rsid w:val="00FB692C"/>
    <w:rsid w:val="00FB6ACD"/>
    <w:rsid w:val="00FB6FE9"/>
    <w:rsid w:val="00FB7DCF"/>
    <w:rsid w:val="00FC037A"/>
    <w:rsid w:val="00FC1CE4"/>
    <w:rsid w:val="00FC25E8"/>
    <w:rsid w:val="00FC3424"/>
    <w:rsid w:val="00FC399E"/>
    <w:rsid w:val="00FC3C2A"/>
    <w:rsid w:val="00FC448A"/>
    <w:rsid w:val="00FC4A22"/>
    <w:rsid w:val="00FC4FEC"/>
    <w:rsid w:val="00FC53F6"/>
    <w:rsid w:val="00FC5994"/>
    <w:rsid w:val="00FC5D01"/>
    <w:rsid w:val="00FC5EEF"/>
    <w:rsid w:val="00FC643D"/>
    <w:rsid w:val="00FC6839"/>
    <w:rsid w:val="00FC6C4F"/>
    <w:rsid w:val="00FC7D0D"/>
    <w:rsid w:val="00FD0586"/>
    <w:rsid w:val="00FD08B9"/>
    <w:rsid w:val="00FD0978"/>
    <w:rsid w:val="00FD0AB4"/>
    <w:rsid w:val="00FD1056"/>
    <w:rsid w:val="00FD115F"/>
    <w:rsid w:val="00FD121B"/>
    <w:rsid w:val="00FD147C"/>
    <w:rsid w:val="00FD210F"/>
    <w:rsid w:val="00FD242C"/>
    <w:rsid w:val="00FD3796"/>
    <w:rsid w:val="00FD4067"/>
    <w:rsid w:val="00FD406F"/>
    <w:rsid w:val="00FD4588"/>
    <w:rsid w:val="00FD4A15"/>
    <w:rsid w:val="00FD4D52"/>
    <w:rsid w:val="00FD4F7B"/>
    <w:rsid w:val="00FD5078"/>
    <w:rsid w:val="00FD51D3"/>
    <w:rsid w:val="00FD579B"/>
    <w:rsid w:val="00FD6256"/>
    <w:rsid w:val="00FD626A"/>
    <w:rsid w:val="00FD6FB8"/>
    <w:rsid w:val="00FD75C7"/>
    <w:rsid w:val="00FD76D2"/>
    <w:rsid w:val="00FD78B1"/>
    <w:rsid w:val="00FD7BAA"/>
    <w:rsid w:val="00FE10EC"/>
    <w:rsid w:val="00FE38A7"/>
    <w:rsid w:val="00FE398E"/>
    <w:rsid w:val="00FE3DEA"/>
    <w:rsid w:val="00FE5744"/>
    <w:rsid w:val="00FE611D"/>
    <w:rsid w:val="00FE6CFC"/>
    <w:rsid w:val="00FE708C"/>
    <w:rsid w:val="00FF0766"/>
    <w:rsid w:val="00FF0D1D"/>
    <w:rsid w:val="00FF1C39"/>
    <w:rsid w:val="00FF1DF7"/>
    <w:rsid w:val="00FF2AEE"/>
    <w:rsid w:val="00FF30E2"/>
    <w:rsid w:val="00FF382B"/>
    <w:rsid w:val="00FF4487"/>
    <w:rsid w:val="00FF45FF"/>
    <w:rsid w:val="00FF4BB4"/>
    <w:rsid w:val="00FF53D7"/>
    <w:rsid w:val="00FF6192"/>
    <w:rsid w:val="00FF6B66"/>
    <w:rsid w:val="00FF7A0D"/>
    <w:rsid w:val="0102AB8B"/>
    <w:rsid w:val="0108F080"/>
    <w:rsid w:val="01252C71"/>
    <w:rsid w:val="012D0EEF"/>
    <w:rsid w:val="01336183"/>
    <w:rsid w:val="0133B3B1"/>
    <w:rsid w:val="014F63A8"/>
    <w:rsid w:val="0155F257"/>
    <w:rsid w:val="015801F3"/>
    <w:rsid w:val="0169158C"/>
    <w:rsid w:val="016A1591"/>
    <w:rsid w:val="01740F3F"/>
    <w:rsid w:val="01768BCE"/>
    <w:rsid w:val="01972A56"/>
    <w:rsid w:val="019A5132"/>
    <w:rsid w:val="01A22BFB"/>
    <w:rsid w:val="01A44EF0"/>
    <w:rsid w:val="01AD26F8"/>
    <w:rsid w:val="01B101D3"/>
    <w:rsid w:val="01B35F1F"/>
    <w:rsid w:val="01E022E7"/>
    <w:rsid w:val="01F92799"/>
    <w:rsid w:val="024E9D88"/>
    <w:rsid w:val="025F5A95"/>
    <w:rsid w:val="026B224D"/>
    <w:rsid w:val="028FB3BC"/>
    <w:rsid w:val="02B00A5E"/>
    <w:rsid w:val="02B4005C"/>
    <w:rsid w:val="02B910D8"/>
    <w:rsid w:val="02D65828"/>
    <w:rsid w:val="02D998FC"/>
    <w:rsid w:val="02E6B117"/>
    <w:rsid w:val="02FCD64E"/>
    <w:rsid w:val="030F0C6E"/>
    <w:rsid w:val="032907BB"/>
    <w:rsid w:val="03436E49"/>
    <w:rsid w:val="0344E53B"/>
    <w:rsid w:val="035193A0"/>
    <w:rsid w:val="035231A3"/>
    <w:rsid w:val="03737799"/>
    <w:rsid w:val="03790BE0"/>
    <w:rsid w:val="03980E68"/>
    <w:rsid w:val="039E7B7E"/>
    <w:rsid w:val="03AA99CA"/>
    <w:rsid w:val="03B33F57"/>
    <w:rsid w:val="03B3509E"/>
    <w:rsid w:val="04067C87"/>
    <w:rsid w:val="04075C6B"/>
    <w:rsid w:val="04122AF5"/>
    <w:rsid w:val="041A41CB"/>
    <w:rsid w:val="0420011D"/>
    <w:rsid w:val="04405C4E"/>
    <w:rsid w:val="0458BBF1"/>
    <w:rsid w:val="0459989F"/>
    <w:rsid w:val="045A516C"/>
    <w:rsid w:val="04678A2C"/>
    <w:rsid w:val="0468FECF"/>
    <w:rsid w:val="04774A72"/>
    <w:rsid w:val="0484F0C9"/>
    <w:rsid w:val="048F05F1"/>
    <w:rsid w:val="0494CDB4"/>
    <w:rsid w:val="04954016"/>
    <w:rsid w:val="0497FB58"/>
    <w:rsid w:val="049FCD26"/>
    <w:rsid w:val="04A5AAAA"/>
    <w:rsid w:val="04AF001C"/>
    <w:rsid w:val="04B40318"/>
    <w:rsid w:val="04CBC56C"/>
    <w:rsid w:val="04DBF45B"/>
    <w:rsid w:val="04DFAFCE"/>
    <w:rsid w:val="05096A64"/>
    <w:rsid w:val="0515609F"/>
    <w:rsid w:val="0517A746"/>
    <w:rsid w:val="05193827"/>
    <w:rsid w:val="054F5D21"/>
    <w:rsid w:val="05557AEE"/>
    <w:rsid w:val="055D344D"/>
    <w:rsid w:val="0568F65B"/>
    <w:rsid w:val="056F26EF"/>
    <w:rsid w:val="05719733"/>
    <w:rsid w:val="05974119"/>
    <w:rsid w:val="05978E08"/>
    <w:rsid w:val="05AD003E"/>
    <w:rsid w:val="05B4B7C5"/>
    <w:rsid w:val="05CF32BB"/>
    <w:rsid w:val="05D162BB"/>
    <w:rsid w:val="05D3019D"/>
    <w:rsid w:val="05DC5802"/>
    <w:rsid w:val="05DC6F5C"/>
    <w:rsid w:val="05DE1C8F"/>
    <w:rsid w:val="05F43636"/>
    <w:rsid w:val="05FD441F"/>
    <w:rsid w:val="0601BFE3"/>
    <w:rsid w:val="06077C06"/>
    <w:rsid w:val="0610E77B"/>
    <w:rsid w:val="06110DBB"/>
    <w:rsid w:val="061AB070"/>
    <w:rsid w:val="061C65C2"/>
    <w:rsid w:val="06224C34"/>
    <w:rsid w:val="06263AF1"/>
    <w:rsid w:val="0630907A"/>
    <w:rsid w:val="06658315"/>
    <w:rsid w:val="06716B7A"/>
    <w:rsid w:val="0684DDB1"/>
    <w:rsid w:val="068E8324"/>
    <w:rsid w:val="06CAAA18"/>
    <w:rsid w:val="06F3D3B3"/>
    <w:rsid w:val="06FE9DD6"/>
    <w:rsid w:val="0702FFBD"/>
    <w:rsid w:val="071AAE15"/>
    <w:rsid w:val="071C92D2"/>
    <w:rsid w:val="072CE286"/>
    <w:rsid w:val="073105ED"/>
    <w:rsid w:val="07501978"/>
    <w:rsid w:val="076979D0"/>
    <w:rsid w:val="0780AD63"/>
    <w:rsid w:val="07938D03"/>
    <w:rsid w:val="079D49BF"/>
    <w:rsid w:val="07BD9F6B"/>
    <w:rsid w:val="07C58A15"/>
    <w:rsid w:val="07C7651C"/>
    <w:rsid w:val="07CED0FF"/>
    <w:rsid w:val="07D3C23D"/>
    <w:rsid w:val="07E2FF66"/>
    <w:rsid w:val="07E982BA"/>
    <w:rsid w:val="08056899"/>
    <w:rsid w:val="0829F64A"/>
    <w:rsid w:val="082D8AAA"/>
    <w:rsid w:val="08606FA8"/>
    <w:rsid w:val="08769C50"/>
    <w:rsid w:val="087C4F22"/>
    <w:rsid w:val="087C5A3E"/>
    <w:rsid w:val="088423E2"/>
    <w:rsid w:val="08D8F8CD"/>
    <w:rsid w:val="08E2C911"/>
    <w:rsid w:val="0906E942"/>
    <w:rsid w:val="09084C4C"/>
    <w:rsid w:val="092AA713"/>
    <w:rsid w:val="09668811"/>
    <w:rsid w:val="096EE7DC"/>
    <w:rsid w:val="09830563"/>
    <w:rsid w:val="098ED43C"/>
    <w:rsid w:val="0994A4E1"/>
    <w:rsid w:val="099502DB"/>
    <w:rsid w:val="09AE5EFF"/>
    <w:rsid w:val="09B5B95B"/>
    <w:rsid w:val="09C5A8CE"/>
    <w:rsid w:val="09C89D40"/>
    <w:rsid w:val="09CB7E93"/>
    <w:rsid w:val="09E0F32C"/>
    <w:rsid w:val="09F80BC4"/>
    <w:rsid w:val="0A21606E"/>
    <w:rsid w:val="0A29E534"/>
    <w:rsid w:val="0A302B7F"/>
    <w:rsid w:val="0A41EDF4"/>
    <w:rsid w:val="0A4F5DCE"/>
    <w:rsid w:val="0A6F67B0"/>
    <w:rsid w:val="0A7C3B8A"/>
    <w:rsid w:val="0A7D0C16"/>
    <w:rsid w:val="0AA35135"/>
    <w:rsid w:val="0AB2F6D6"/>
    <w:rsid w:val="0ADC09E4"/>
    <w:rsid w:val="0ADE24E2"/>
    <w:rsid w:val="0AEA4A0A"/>
    <w:rsid w:val="0AEEBE0A"/>
    <w:rsid w:val="0B0E722C"/>
    <w:rsid w:val="0B231E93"/>
    <w:rsid w:val="0B24230E"/>
    <w:rsid w:val="0B41CAF5"/>
    <w:rsid w:val="0B7051AB"/>
    <w:rsid w:val="0B7C8A9A"/>
    <w:rsid w:val="0B7F16AE"/>
    <w:rsid w:val="0BC58B9F"/>
    <w:rsid w:val="0BCA8123"/>
    <w:rsid w:val="0BD0A6D0"/>
    <w:rsid w:val="0BE8A5AA"/>
    <w:rsid w:val="0BEFE8F4"/>
    <w:rsid w:val="0C1E40C4"/>
    <w:rsid w:val="0C3AB3F5"/>
    <w:rsid w:val="0C3D464A"/>
    <w:rsid w:val="0C902F71"/>
    <w:rsid w:val="0CB9437C"/>
    <w:rsid w:val="0CC78C76"/>
    <w:rsid w:val="0CD855FE"/>
    <w:rsid w:val="0CE2CF46"/>
    <w:rsid w:val="0CF067E3"/>
    <w:rsid w:val="0D2F2991"/>
    <w:rsid w:val="0D34F9F2"/>
    <w:rsid w:val="0D4392F0"/>
    <w:rsid w:val="0D4A96A0"/>
    <w:rsid w:val="0D6EFB11"/>
    <w:rsid w:val="0DC4EB25"/>
    <w:rsid w:val="0DDBA2FA"/>
    <w:rsid w:val="0DE8440B"/>
    <w:rsid w:val="0DFDD01E"/>
    <w:rsid w:val="0E05E691"/>
    <w:rsid w:val="0E0B88B5"/>
    <w:rsid w:val="0E3A597A"/>
    <w:rsid w:val="0E68ACF1"/>
    <w:rsid w:val="0E79B67D"/>
    <w:rsid w:val="0E860392"/>
    <w:rsid w:val="0E8615B8"/>
    <w:rsid w:val="0EAD52A1"/>
    <w:rsid w:val="0EAE8C86"/>
    <w:rsid w:val="0EAF46E9"/>
    <w:rsid w:val="0EB09387"/>
    <w:rsid w:val="0EB38F80"/>
    <w:rsid w:val="0EC372C9"/>
    <w:rsid w:val="0F2D6D8A"/>
    <w:rsid w:val="0F32C227"/>
    <w:rsid w:val="0F360C9E"/>
    <w:rsid w:val="0F394466"/>
    <w:rsid w:val="0F4C350B"/>
    <w:rsid w:val="0F4F6C97"/>
    <w:rsid w:val="0F78CCE2"/>
    <w:rsid w:val="0F79E3E3"/>
    <w:rsid w:val="0F7CC9F5"/>
    <w:rsid w:val="0F86D3A3"/>
    <w:rsid w:val="0FB0ADD1"/>
    <w:rsid w:val="0FC7C5BD"/>
    <w:rsid w:val="0FE2F9B6"/>
    <w:rsid w:val="0FEB805E"/>
    <w:rsid w:val="0FFA8597"/>
    <w:rsid w:val="100B7BCA"/>
    <w:rsid w:val="101687A6"/>
    <w:rsid w:val="101EF171"/>
    <w:rsid w:val="104FF7A4"/>
    <w:rsid w:val="1052C6A9"/>
    <w:rsid w:val="10531507"/>
    <w:rsid w:val="1063C5AA"/>
    <w:rsid w:val="10700074"/>
    <w:rsid w:val="10802541"/>
    <w:rsid w:val="10896606"/>
    <w:rsid w:val="10B04F4A"/>
    <w:rsid w:val="10B73B58"/>
    <w:rsid w:val="10BE2BC4"/>
    <w:rsid w:val="10DA38CE"/>
    <w:rsid w:val="10DDCF2A"/>
    <w:rsid w:val="10E43EB8"/>
    <w:rsid w:val="10EB2DEF"/>
    <w:rsid w:val="10ED140A"/>
    <w:rsid w:val="10FCF345"/>
    <w:rsid w:val="111727B1"/>
    <w:rsid w:val="113016E7"/>
    <w:rsid w:val="113E0531"/>
    <w:rsid w:val="11517F8E"/>
    <w:rsid w:val="115AA48C"/>
    <w:rsid w:val="116333BC"/>
    <w:rsid w:val="119714D8"/>
    <w:rsid w:val="11ACC1B8"/>
    <w:rsid w:val="11C5542E"/>
    <w:rsid w:val="11DEB968"/>
    <w:rsid w:val="12147A33"/>
    <w:rsid w:val="1232CF06"/>
    <w:rsid w:val="12429493"/>
    <w:rsid w:val="1244D8F2"/>
    <w:rsid w:val="125AD45A"/>
    <w:rsid w:val="125B4D83"/>
    <w:rsid w:val="1276F008"/>
    <w:rsid w:val="127C3108"/>
    <w:rsid w:val="128BBF04"/>
    <w:rsid w:val="129479B2"/>
    <w:rsid w:val="12A09CD8"/>
    <w:rsid w:val="12A87152"/>
    <w:rsid w:val="12C91301"/>
    <w:rsid w:val="12EEBE25"/>
    <w:rsid w:val="13046DE4"/>
    <w:rsid w:val="1307754F"/>
    <w:rsid w:val="13168517"/>
    <w:rsid w:val="131D858B"/>
    <w:rsid w:val="1326F3E9"/>
    <w:rsid w:val="13274A54"/>
    <w:rsid w:val="132C20A4"/>
    <w:rsid w:val="133122C2"/>
    <w:rsid w:val="133AC562"/>
    <w:rsid w:val="1345A297"/>
    <w:rsid w:val="134797FA"/>
    <w:rsid w:val="134E2F59"/>
    <w:rsid w:val="137A7796"/>
    <w:rsid w:val="1391EAC4"/>
    <w:rsid w:val="139A524E"/>
    <w:rsid w:val="13C1FCE3"/>
    <w:rsid w:val="13E540B5"/>
    <w:rsid w:val="14034D60"/>
    <w:rsid w:val="14112A8A"/>
    <w:rsid w:val="141AF052"/>
    <w:rsid w:val="142FC1EF"/>
    <w:rsid w:val="1448321B"/>
    <w:rsid w:val="145A95C2"/>
    <w:rsid w:val="148C5204"/>
    <w:rsid w:val="1496089D"/>
    <w:rsid w:val="14978AA4"/>
    <w:rsid w:val="14CC0666"/>
    <w:rsid w:val="14D17BC4"/>
    <w:rsid w:val="14D2BFD5"/>
    <w:rsid w:val="14D6BA2F"/>
    <w:rsid w:val="14E809CE"/>
    <w:rsid w:val="150C714B"/>
    <w:rsid w:val="152C30CB"/>
    <w:rsid w:val="152C5598"/>
    <w:rsid w:val="1533F129"/>
    <w:rsid w:val="1566C545"/>
    <w:rsid w:val="1573447E"/>
    <w:rsid w:val="1573575B"/>
    <w:rsid w:val="15AFBC77"/>
    <w:rsid w:val="15B05129"/>
    <w:rsid w:val="15BB807B"/>
    <w:rsid w:val="15D2D90A"/>
    <w:rsid w:val="15E92567"/>
    <w:rsid w:val="15EB2857"/>
    <w:rsid w:val="15EDCD92"/>
    <w:rsid w:val="161DCE58"/>
    <w:rsid w:val="16275C2B"/>
    <w:rsid w:val="16285F68"/>
    <w:rsid w:val="1630ECC3"/>
    <w:rsid w:val="1635B685"/>
    <w:rsid w:val="163EA283"/>
    <w:rsid w:val="1647F58B"/>
    <w:rsid w:val="165B2327"/>
    <w:rsid w:val="166CA0F9"/>
    <w:rsid w:val="167BEF59"/>
    <w:rsid w:val="168AF35A"/>
    <w:rsid w:val="169F391D"/>
    <w:rsid w:val="16A0C825"/>
    <w:rsid w:val="16D6E6A9"/>
    <w:rsid w:val="16FDD436"/>
    <w:rsid w:val="16FF4D06"/>
    <w:rsid w:val="171582C2"/>
    <w:rsid w:val="171E3547"/>
    <w:rsid w:val="1729120A"/>
    <w:rsid w:val="1744A730"/>
    <w:rsid w:val="174E786D"/>
    <w:rsid w:val="175A6ACA"/>
    <w:rsid w:val="1760DC47"/>
    <w:rsid w:val="176CE87C"/>
    <w:rsid w:val="177006DF"/>
    <w:rsid w:val="1784CDB9"/>
    <w:rsid w:val="178D9D56"/>
    <w:rsid w:val="179FBDD2"/>
    <w:rsid w:val="17A7426B"/>
    <w:rsid w:val="17A96396"/>
    <w:rsid w:val="17ADA833"/>
    <w:rsid w:val="17AF1391"/>
    <w:rsid w:val="17C799DE"/>
    <w:rsid w:val="17C7B378"/>
    <w:rsid w:val="17CED86E"/>
    <w:rsid w:val="17D0F67A"/>
    <w:rsid w:val="18041DAC"/>
    <w:rsid w:val="18116079"/>
    <w:rsid w:val="18126CCD"/>
    <w:rsid w:val="18174BC4"/>
    <w:rsid w:val="18374174"/>
    <w:rsid w:val="1845AFFA"/>
    <w:rsid w:val="185425E4"/>
    <w:rsid w:val="1857A2D8"/>
    <w:rsid w:val="1867C735"/>
    <w:rsid w:val="18853458"/>
    <w:rsid w:val="18964D4B"/>
    <w:rsid w:val="189DB876"/>
    <w:rsid w:val="18A2FB3D"/>
    <w:rsid w:val="18AC4B48"/>
    <w:rsid w:val="18CA2710"/>
    <w:rsid w:val="18F55057"/>
    <w:rsid w:val="190E7D33"/>
    <w:rsid w:val="190EBB44"/>
    <w:rsid w:val="191A4C83"/>
    <w:rsid w:val="1932C8C7"/>
    <w:rsid w:val="1935958A"/>
    <w:rsid w:val="193D729D"/>
    <w:rsid w:val="19626A58"/>
    <w:rsid w:val="1978B3FA"/>
    <w:rsid w:val="198DB421"/>
    <w:rsid w:val="199B61A9"/>
    <w:rsid w:val="19B13D8D"/>
    <w:rsid w:val="19C3DA35"/>
    <w:rsid w:val="19FE5073"/>
    <w:rsid w:val="1A04E16E"/>
    <w:rsid w:val="1A09E00B"/>
    <w:rsid w:val="1A0F290A"/>
    <w:rsid w:val="1A201BC4"/>
    <w:rsid w:val="1A2A7E90"/>
    <w:rsid w:val="1A2B0396"/>
    <w:rsid w:val="1A2F285D"/>
    <w:rsid w:val="1A3ECB9E"/>
    <w:rsid w:val="1A458AAE"/>
    <w:rsid w:val="1A46B5A1"/>
    <w:rsid w:val="1A51F283"/>
    <w:rsid w:val="1A6347A2"/>
    <w:rsid w:val="1A6BA7BB"/>
    <w:rsid w:val="1A775CB7"/>
    <w:rsid w:val="1A8D97B4"/>
    <w:rsid w:val="1A9D8F7F"/>
    <w:rsid w:val="1AA6E7DA"/>
    <w:rsid w:val="1AAC725F"/>
    <w:rsid w:val="1AB0D766"/>
    <w:rsid w:val="1ACDF315"/>
    <w:rsid w:val="1AEB2702"/>
    <w:rsid w:val="1AF386DF"/>
    <w:rsid w:val="1B074FC8"/>
    <w:rsid w:val="1B467EC4"/>
    <w:rsid w:val="1B501E03"/>
    <w:rsid w:val="1B94CCAC"/>
    <w:rsid w:val="1BA2A345"/>
    <w:rsid w:val="1BA73FFF"/>
    <w:rsid w:val="1BA80D5B"/>
    <w:rsid w:val="1BB16A40"/>
    <w:rsid w:val="1BDA9BFF"/>
    <w:rsid w:val="1BDCCD22"/>
    <w:rsid w:val="1BDE439B"/>
    <w:rsid w:val="1BE15F0C"/>
    <w:rsid w:val="1BF8BF0F"/>
    <w:rsid w:val="1C0311BB"/>
    <w:rsid w:val="1C10C314"/>
    <w:rsid w:val="1C1260E4"/>
    <w:rsid w:val="1C158CC0"/>
    <w:rsid w:val="1C2E780E"/>
    <w:rsid w:val="1C33FF8C"/>
    <w:rsid w:val="1C3713A2"/>
    <w:rsid w:val="1C4F07BA"/>
    <w:rsid w:val="1C52067C"/>
    <w:rsid w:val="1C5496B3"/>
    <w:rsid w:val="1C54B6FA"/>
    <w:rsid w:val="1C5B7FCE"/>
    <w:rsid w:val="1C6C89F8"/>
    <w:rsid w:val="1CC739BC"/>
    <w:rsid w:val="1CD5E900"/>
    <w:rsid w:val="1CEA56F3"/>
    <w:rsid w:val="1CF6110B"/>
    <w:rsid w:val="1D0AD90C"/>
    <w:rsid w:val="1D156899"/>
    <w:rsid w:val="1D33A024"/>
    <w:rsid w:val="1D3C1DCF"/>
    <w:rsid w:val="1D6598B5"/>
    <w:rsid w:val="1D98F026"/>
    <w:rsid w:val="1D9E494E"/>
    <w:rsid w:val="1DB295FB"/>
    <w:rsid w:val="1DBD9B7B"/>
    <w:rsid w:val="1DC0A608"/>
    <w:rsid w:val="1DC1919B"/>
    <w:rsid w:val="1DD329A7"/>
    <w:rsid w:val="1DD8023B"/>
    <w:rsid w:val="1E110470"/>
    <w:rsid w:val="1E2B90C4"/>
    <w:rsid w:val="1E46CDF7"/>
    <w:rsid w:val="1E6F5612"/>
    <w:rsid w:val="1E771B3A"/>
    <w:rsid w:val="1E77352E"/>
    <w:rsid w:val="1E85D099"/>
    <w:rsid w:val="1E88C4F6"/>
    <w:rsid w:val="1EA86376"/>
    <w:rsid w:val="1EB39E8C"/>
    <w:rsid w:val="1EB752D8"/>
    <w:rsid w:val="1ECB68A2"/>
    <w:rsid w:val="1F0AA358"/>
    <w:rsid w:val="1F2CD750"/>
    <w:rsid w:val="1F3607D3"/>
    <w:rsid w:val="1F5C19F4"/>
    <w:rsid w:val="1F6C4488"/>
    <w:rsid w:val="1F7326D0"/>
    <w:rsid w:val="1F8A36EB"/>
    <w:rsid w:val="1FA74C70"/>
    <w:rsid w:val="1FAB4421"/>
    <w:rsid w:val="1FD6BF60"/>
    <w:rsid w:val="1FEC294A"/>
    <w:rsid w:val="20568DE3"/>
    <w:rsid w:val="2057B2B5"/>
    <w:rsid w:val="205E9AD1"/>
    <w:rsid w:val="2060C928"/>
    <w:rsid w:val="206413C4"/>
    <w:rsid w:val="20847C0E"/>
    <w:rsid w:val="2084D7CB"/>
    <w:rsid w:val="209AB35F"/>
    <w:rsid w:val="20BE1C89"/>
    <w:rsid w:val="20D96870"/>
    <w:rsid w:val="20E9BF47"/>
    <w:rsid w:val="20FABE4F"/>
    <w:rsid w:val="21383E0A"/>
    <w:rsid w:val="213B5EC1"/>
    <w:rsid w:val="2142C616"/>
    <w:rsid w:val="214C6515"/>
    <w:rsid w:val="214E99B0"/>
    <w:rsid w:val="21667672"/>
    <w:rsid w:val="216A38A9"/>
    <w:rsid w:val="2188F597"/>
    <w:rsid w:val="21991508"/>
    <w:rsid w:val="21993F94"/>
    <w:rsid w:val="21AEF368"/>
    <w:rsid w:val="21C650CC"/>
    <w:rsid w:val="21C93820"/>
    <w:rsid w:val="21D67D39"/>
    <w:rsid w:val="21F1A5E6"/>
    <w:rsid w:val="221AF2C4"/>
    <w:rsid w:val="22389F29"/>
    <w:rsid w:val="223ABD4D"/>
    <w:rsid w:val="223F58C0"/>
    <w:rsid w:val="224A5042"/>
    <w:rsid w:val="226353BA"/>
    <w:rsid w:val="22694097"/>
    <w:rsid w:val="22782DAD"/>
    <w:rsid w:val="229BD3F3"/>
    <w:rsid w:val="22ADEE8F"/>
    <w:rsid w:val="22B8C239"/>
    <w:rsid w:val="22B9C995"/>
    <w:rsid w:val="22D3C9FB"/>
    <w:rsid w:val="22EC36EA"/>
    <w:rsid w:val="22F00F1F"/>
    <w:rsid w:val="22F87A36"/>
    <w:rsid w:val="23029FBC"/>
    <w:rsid w:val="23191B06"/>
    <w:rsid w:val="231C8E13"/>
    <w:rsid w:val="23256574"/>
    <w:rsid w:val="234D5AF3"/>
    <w:rsid w:val="2359188D"/>
    <w:rsid w:val="23789C4A"/>
    <w:rsid w:val="2378AEFD"/>
    <w:rsid w:val="237C269F"/>
    <w:rsid w:val="238F9E0D"/>
    <w:rsid w:val="238FC9FD"/>
    <w:rsid w:val="23CC25DE"/>
    <w:rsid w:val="23D0168E"/>
    <w:rsid w:val="23E5C91E"/>
    <w:rsid w:val="23F3F6E3"/>
    <w:rsid w:val="241E64BB"/>
    <w:rsid w:val="244D5A6F"/>
    <w:rsid w:val="245EE3B0"/>
    <w:rsid w:val="247CED4B"/>
    <w:rsid w:val="247ED5D9"/>
    <w:rsid w:val="247FF5C1"/>
    <w:rsid w:val="2487749F"/>
    <w:rsid w:val="24A89FD6"/>
    <w:rsid w:val="24C64047"/>
    <w:rsid w:val="24D1D4E8"/>
    <w:rsid w:val="24D970D7"/>
    <w:rsid w:val="24F698E6"/>
    <w:rsid w:val="250317DA"/>
    <w:rsid w:val="251F59FD"/>
    <w:rsid w:val="2521D2BC"/>
    <w:rsid w:val="253E2E48"/>
    <w:rsid w:val="255537F2"/>
    <w:rsid w:val="258DB819"/>
    <w:rsid w:val="25ADB9A7"/>
    <w:rsid w:val="25AEAB9C"/>
    <w:rsid w:val="25B2C9D2"/>
    <w:rsid w:val="25CCC827"/>
    <w:rsid w:val="25D72D8D"/>
    <w:rsid w:val="25D8F768"/>
    <w:rsid w:val="25FAFA8F"/>
    <w:rsid w:val="2630EA02"/>
    <w:rsid w:val="263B1E51"/>
    <w:rsid w:val="265A94DD"/>
    <w:rsid w:val="2660836A"/>
    <w:rsid w:val="26663E8D"/>
    <w:rsid w:val="2679BB11"/>
    <w:rsid w:val="26AEE78C"/>
    <w:rsid w:val="26CB4347"/>
    <w:rsid w:val="26CE9510"/>
    <w:rsid w:val="26E176BB"/>
    <w:rsid w:val="26E451BD"/>
    <w:rsid w:val="26EEA265"/>
    <w:rsid w:val="26F91085"/>
    <w:rsid w:val="271BEECA"/>
    <w:rsid w:val="271C182F"/>
    <w:rsid w:val="27220422"/>
    <w:rsid w:val="276E1D03"/>
    <w:rsid w:val="2775C77F"/>
    <w:rsid w:val="277C5344"/>
    <w:rsid w:val="277C5C97"/>
    <w:rsid w:val="279CCF03"/>
    <w:rsid w:val="27B9B368"/>
    <w:rsid w:val="27BE764C"/>
    <w:rsid w:val="27CE876F"/>
    <w:rsid w:val="27E95FCD"/>
    <w:rsid w:val="27E9AAED"/>
    <w:rsid w:val="27F3CE26"/>
    <w:rsid w:val="2800EE3F"/>
    <w:rsid w:val="280E8468"/>
    <w:rsid w:val="2818DA5D"/>
    <w:rsid w:val="2836FF63"/>
    <w:rsid w:val="28460D12"/>
    <w:rsid w:val="284E238B"/>
    <w:rsid w:val="2853726A"/>
    <w:rsid w:val="2859E483"/>
    <w:rsid w:val="28752087"/>
    <w:rsid w:val="28997587"/>
    <w:rsid w:val="28AEBD04"/>
    <w:rsid w:val="28B97A77"/>
    <w:rsid w:val="28EE3356"/>
    <w:rsid w:val="28EE6729"/>
    <w:rsid w:val="29255CB5"/>
    <w:rsid w:val="2948551C"/>
    <w:rsid w:val="296DF4BD"/>
    <w:rsid w:val="2995BEBE"/>
    <w:rsid w:val="29A4D802"/>
    <w:rsid w:val="29A8B2B3"/>
    <w:rsid w:val="29AA052B"/>
    <w:rsid w:val="2A035412"/>
    <w:rsid w:val="2A07B264"/>
    <w:rsid w:val="2A2C6DAA"/>
    <w:rsid w:val="2A3495E6"/>
    <w:rsid w:val="2A34A4C7"/>
    <w:rsid w:val="2A3F38D6"/>
    <w:rsid w:val="2A54E177"/>
    <w:rsid w:val="2A5CE455"/>
    <w:rsid w:val="2A716499"/>
    <w:rsid w:val="2A81CB85"/>
    <w:rsid w:val="2A909EF6"/>
    <w:rsid w:val="2A9560ED"/>
    <w:rsid w:val="2A998435"/>
    <w:rsid w:val="2AA7D89B"/>
    <w:rsid w:val="2AB7EED3"/>
    <w:rsid w:val="2ABC629B"/>
    <w:rsid w:val="2ADFAB2A"/>
    <w:rsid w:val="2B3C747E"/>
    <w:rsid w:val="2B46C8D2"/>
    <w:rsid w:val="2B57307A"/>
    <w:rsid w:val="2B666FC9"/>
    <w:rsid w:val="2B85081C"/>
    <w:rsid w:val="2B9CEF96"/>
    <w:rsid w:val="2BD367FE"/>
    <w:rsid w:val="2BD5B09A"/>
    <w:rsid w:val="2BE4655D"/>
    <w:rsid w:val="2C062E97"/>
    <w:rsid w:val="2C2CA415"/>
    <w:rsid w:val="2C2E5BDA"/>
    <w:rsid w:val="2C778559"/>
    <w:rsid w:val="2C789DA6"/>
    <w:rsid w:val="2C8B7A10"/>
    <w:rsid w:val="2C9F8446"/>
    <w:rsid w:val="2CA273FA"/>
    <w:rsid w:val="2CB18F2E"/>
    <w:rsid w:val="2CC2C44F"/>
    <w:rsid w:val="2CDB210F"/>
    <w:rsid w:val="2CED2C65"/>
    <w:rsid w:val="2CF0B935"/>
    <w:rsid w:val="2CF1B091"/>
    <w:rsid w:val="2CFD5769"/>
    <w:rsid w:val="2CFD7EC8"/>
    <w:rsid w:val="2D05DE0F"/>
    <w:rsid w:val="2D14EE41"/>
    <w:rsid w:val="2D1759E8"/>
    <w:rsid w:val="2D20737F"/>
    <w:rsid w:val="2D25C43F"/>
    <w:rsid w:val="2D28EF50"/>
    <w:rsid w:val="2D309C30"/>
    <w:rsid w:val="2D929427"/>
    <w:rsid w:val="2D955516"/>
    <w:rsid w:val="2D9BC91A"/>
    <w:rsid w:val="2DC269FC"/>
    <w:rsid w:val="2DD888F1"/>
    <w:rsid w:val="2DF44B9C"/>
    <w:rsid w:val="2DFC87E3"/>
    <w:rsid w:val="2E035896"/>
    <w:rsid w:val="2E401463"/>
    <w:rsid w:val="2E6039B2"/>
    <w:rsid w:val="2E75AA04"/>
    <w:rsid w:val="2E75B577"/>
    <w:rsid w:val="2E83BF5C"/>
    <w:rsid w:val="2E9FCC5E"/>
    <w:rsid w:val="2EC0297B"/>
    <w:rsid w:val="2EE59DE7"/>
    <w:rsid w:val="2EE657B9"/>
    <w:rsid w:val="2F04FB33"/>
    <w:rsid w:val="2F0A3A80"/>
    <w:rsid w:val="2F0D030F"/>
    <w:rsid w:val="2F253AD6"/>
    <w:rsid w:val="2F42DBF0"/>
    <w:rsid w:val="2F623C4A"/>
    <w:rsid w:val="2F66D9CD"/>
    <w:rsid w:val="2F7BC843"/>
    <w:rsid w:val="2F9A4B9A"/>
    <w:rsid w:val="2FA08326"/>
    <w:rsid w:val="2FA5DC62"/>
    <w:rsid w:val="2FA85708"/>
    <w:rsid w:val="2FB2C25D"/>
    <w:rsid w:val="2FB3CB33"/>
    <w:rsid w:val="2FDBDB58"/>
    <w:rsid w:val="2FDC8D0F"/>
    <w:rsid w:val="2FFADDFF"/>
    <w:rsid w:val="3001E8E0"/>
    <w:rsid w:val="3007FA23"/>
    <w:rsid w:val="30345C21"/>
    <w:rsid w:val="304CB80A"/>
    <w:rsid w:val="304E8F41"/>
    <w:rsid w:val="30702DF8"/>
    <w:rsid w:val="308464E8"/>
    <w:rsid w:val="30B43222"/>
    <w:rsid w:val="30CEA7C8"/>
    <w:rsid w:val="30DF1D38"/>
    <w:rsid w:val="30E8E35C"/>
    <w:rsid w:val="31017B3E"/>
    <w:rsid w:val="311117E6"/>
    <w:rsid w:val="311EF8BE"/>
    <w:rsid w:val="312127B0"/>
    <w:rsid w:val="313A7DC8"/>
    <w:rsid w:val="3140D3FF"/>
    <w:rsid w:val="31430596"/>
    <w:rsid w:val="316CD66E"/>
    <w:rsid w:val="31726F9E"/>
    <w:rsid w:val="317DB290"/>
    <w:rsid w:val="318A6F78"/>
    <w:rsid w:val="31928CED"/>
    <w:rsid w:val="31DB4FDA"/>
    <w:rsid w:val="31F2A7C2"/>
    <w:rsid w:val="320E6593"/>
    <w:rsid w:val="320F5869"/>
    <w:rsid w:val="32111181"/>
    <w:rsid w:val="32178FF5"/>
    <w:rsid w:val="3221B9CF"/>
    <w:rsid w:val="322FB401"/>
    <w:rsid w:val="3246571F"/>
    <w:rsid w:val="3255B7B5"/>
    <w:rsid w:val="32571665"/>
    <w:rsid w:val="325AC07C"/>
    <w:rsid w:val="32642EBF"/>
    <w:rsid w:val="3264A4EA"/>
    <w:rsid w:val="32749AF0"/>
    <w:rsid w:val="3283F369"/>
    <w:rsid w:val="3292CE54"/>
    <w:rsid w:val="32AF5EAB"/>
    <w:rsid w:val="32C69D95"/>
    <w:rsid w:val="32CD0D6B"/>
    <w:rsid w:val="32E64783"/>
    <w:rsid w:val="3305218C"/>
    <w:rsid w:val="33230818"/>
    <w:rsid w:val="33288314"/>
    <w:rsid w:val="3347B931"/>
    <w:rsid w:val="335579E3"/>
    <w:rsid w:val="335D0B21"/>
    <w:rsid w:val="335EFE3D"/>
    <w:rsid w:val="335F16ED"/>
    <w:rsid w:val="3375FAED"/>
    <w:rsid w:val="339A7AB8"/>
    <w:rsid w:val="33A92436"/>
    <w:rsid w:val="33B2B674"/>
    <w:rsid w:val="33CC4F34"/>
    <w:rsid w:val="33D8F3D6"/>
    <w:rsid w:val="33F225E0"/>
    <w:rsid w:val="33FA2AFD"/>
    <w:rsid w:val="3401F357"/>
    <w:rsid w:val="3402D032"/>
    <w:rsid w:val="3403E2CB"/>
    <w:rsid w:val="341BB646"/>
    <w:rsid w:val="34562ED1"/>
    <w:rsid w:val="3460BCAD"/>
    <w:rsid w:val="3460BF57"/>
    <w:rsid w:val="34A59B43"/>
    <w:rsid w:val="34B9276E"/>
    <w:rsid w:val="34CE211A"/>
    <w:rsid w:val="34DA65F7"/>
    <w:rsid w:val="34DE5647"/>
    <w:rsid w:val="34F6F1DD"/>
    <w:rsid w:val="350B8922"/>
    <w:rsid w:val="3516013F"/>
    <w:rsid w:val="3530CF6F"/>
    <w:rsid w:val="3538257D"/>
    <w:rsid w:val="35483625"/>
    <w:rsid w:val="35595B2C"/>
    <w:rsid w:val="3559859A"/>
    <w:rsid w:val="356C93FE"/>
    <w:rsid w:val="3574C437"/>
    <w:rsid w:val="3574CC49"/>
    <w:rsid w:val="357B97D8"/>
    <w:rsid w:val="357BED7C"/>
    <w:rsid w:val="358A989D"/>
    <w:rsid w:val="35A30024"/>
    <w:rsid w:val="35AF7D70"/>
    <w:rsid w:val="35B6601C"/>
    <w:rsid w:val="35C15B3C"/>
    <w:rsid w:val="35CBA52F"/>
    <w:rsid w:val="35E9DD53"/>
    <w:rsid w:val="35F4EF8B"/>
    <w:rsid w:val="35F7F8C0"/>
    <w:rsid w:val="36022E53"/>
    <w:rsid w:val="360A0C65"/>
    <w:rsid w:val="36134017"/>
    <w:rsid w:val="3616542D"/>
    <w:rsid w:val="3637390E"/>
    <w:rsid w:val="363A2DEF"/>
    <w:rsid w:val="36449027"/>
    <w:rsid w:val="36692884"/>
    <w:rsid w:val="367A8E52"/>
    <w:rsid w:val="367E9140"/>
    <w:rsid w:val="369E3572"/>
    <w:rsid w:val="369F7DFA"/>
    <w:rsid w:val="36AF2651"/>
    <w:rsid w:val="36BC510B"/>
    <w:rsid w:val="36C6016F"/>
    <w:rsid w:val="36C6E2FD"/>
    <w:rsid w:val="36FAB1FA"/>
    <w:rsid w:val="370554ED"/>
    <w:rsid w:val="37204E10"/>
    <w:rsid w:val="372B9302"/>
    <w:rsid w:val="373391CF"/>
    <w:rsid w:val="373C6D0C"/>
    <w:rsid w:val="373E93A1"/>
    <w:rsid w:val="374ED50B"/>
    <w:rsid w:val="37590771"/>
    <w:rsid w:val="3760AFE0"/>
    <w:rsid w:val="3760BD4A"/>
    <w:rsid w:val="377BAD57"/>
    <w:rsid w:val="3789BC93"/>
    <w:rsid w:val="37A7B16D"/>
    <w:rsid w:val="37E6BA38"/>
    <w:rsid w:val="37F2124B"/>
    <w:rsid w:val="380B4DFF"/>
    <w:rsid w:val="380C8D03"/>
    <w:rsid w:val="380D8CA2"/>
    <w:rsid w:val="383F4F89"/>
    <w:rsid w:val="383F7CAA"/>
    <w:rsid w:val="38514D19"/>
    <w:rsid w:val="386D173C"/>
    <w:rsid w:val="3875E50E"/>
    <w:rsid w:val="3876ED2A"/>
    <w:rsid w:val="387862F0"/>
    <w:rsid w:val="387ACB6B"/>
    <w:rsid w:val="387AD735"/>
    <w:rsid w:val="3883CC7B"/>
    <w:rsid w:val="388EA183"/>
    <w:rsid w:val="38968810"/>
    <w:rsid w:val="38AE9AB9"/>
    <w:rsid w:val="38D50352"/>
    <w:rsid w:val="39038C90"/>
    <w:rsid w:val="390AC6BB"/>
    <w:rsid w:val="3923368E"/>
    <w:rsid w:val="39240F14"/>
    <w:rsid w:val="392960EF"/>
    <w:rsid w:val="393EFCD4"/>
    <w:rsid w:val="394CBDBA"/>
    <w:rsid w:val="395FD0A9"/>
    <w:rsid w:val="39612B56"/>
    <w:rsid w:val="3965AAF6"/>
    <w:rsid w:val="398456F0"/>
    <w:rsid w:val="3987DF7F"/>
    <w:rsid w:val="39887EE6"/>
    <w:rsid w:val="398D8FA2"/>
    <w:rsid w:val="39AF554A"/>
    <w:rsid w:val="39B4DB4E"/>
    <w:rsid w:val="39B5E659"/>
    <w:rsid w:val="39EDAD8F"/>
    <w:rsid w:val="39F6A8A4"/>
    <w:rsid w:val="39FCD84A"/>
    <w:rsid w:val="3A09E320"/>
    <w:rsid w:val="3A1D2106"/>
    <w:rsid w:val="3A3F77E6"/>
    <w:rsid w:val="3A51B2CA"/>
    <w:rsid w:val="3A5ED089"/>
    <w:rsid w:val="3A912E60"/>
    <w:rsid w:val="3A98E999"/>
    <w:rsid w:val="3AA27723"/>
    <w:rsid w:val="3AAF3B6E"/>
    <w:rsid w:val="3AB2F24E"/>
    <w:rsid w:val="3AB32581"/>
    <w:rsid w:val="3AD59F76"/>
    <w:rsid w:val="3AD8E6DB"/>
    <w:rsid w:val="3AE2A12B"/>
    <w:rsid w:val="3AEB1C05"/>
    <w:rsid w:val="3B32BC43"/>
    <w:rsid w:val="3B6AC619"/>
    <w:rsid w:val="3B6CA3C5"/>
    <w:rsid w:val="3B7D5ED6"/>
    <w:rsid w:val="3B81DF6F"/>
    <w:rsid w:val="3B8DAE1B"/>
    <w:rsid w:val="3B9ADA12"/>
    <w:rsid w:val="3BBC41D4"/>
    <w:rsid w:val="3BCB6B9D"/>
    <w:rsid w:val="3BCBD262"/>
    <w:rsid w:val="3BF4B05C"/>
    <w:rsid w:val="3BF4D6F2"/>
    <w:rsid w:val="3C06003B"/>
    <w:rsid w:val="3C1C8D38"/>
    <w:rsid w:val="3C29395D"/>
    <w:rsid w:val="3C340E57"/>
    <w:rsid w:val="3C385C10"/>
    <w:rsid w:val="3C67E99B"/>
    <w:rsid w:val="3C6C2C73"/>
    <w:rsid w:val="3C86D594"/>
    <w:rsid w:val="3CA588CD"/>
    <w:rsid w:val="3CAE0AD6"/>
    <w:rsid w:val="3CB98E68"/>
    <w:rsid w:val="3CD73555"/>
    <w:rsid w:val="3CD913AA"/>
    <w:rsid w:val="3CE1A5EF"/>
    <w:rsid w:val="3CE637AE"/>
    <w:rsid w:val="3CF18138"/>
    <w:rsid w:val="3CFC6469"/>
    <w:rsid w:val="3D026EA2"/>
    <w:rsid w:val="3D0A5BDE"/>
    <w:rsid w:val="3D163227"/>
    <w:rsid w:val="3D291241"/>
    <w:rsid w:val="3D2C31BF"/>
    <w:rsid w:val="3D66ADBF"/>
    <w:rsid w:val="3D7F87EF"/>
    <w:rsid w:val="3D7FD61C"/>
    <w:rsid w:val="3D805EC6"/>
    <w:rsid w:val="3D9858FF"/>
    <w:rsid w:val="3D9EB577"/>
    <w:rsid w:val="3D9ECDEE"/>
    <w:rsid w:val="3DA0D580"/>
    <w:rsid w:val="3DA4CCC2"/>
    <w:rsid w:val="3DA7E178"/>
    <w:rsid w:val="3DB71D53"/>
    <w:rsid w:val="3DEB3DC2"/>
    <w:rsid w:val="3DECD5FF"/>
    <w:rsid w:val="3DF4577E"/>
    <w:rsid w:val="3DFFC054"/>
    <w:rsid w:val="3E0267AA"/>
    <w:rsid w:val="3E1779D2"/>
    <w:rsid w:val="3E1CAB75"/>
    <w:rsid w:val="3E52E33E"/>
    <w:rsid w:val="3E79C53A"/>
    <w:rsid w:val="3E844276"/>
    <w:rsid w:val="3E95546A"/>
    <w:rsid w:val="3EAACCBC"/>
    <w:rsid w:val="3EEA6A65"/>
    <w:rsid w:val="3EFE908F"/>
    <w:rsid w:val="3F3479AE"/>
    <w:rsid w:val="3F53CCA7"/>
    <w:rsid w:val="3F673D25"/>
    <w:rsid w:val="3F8475F5"/>
    <w:rsid w:val="3F86AE71"/>
    <w:rsid w:val="3F90F3B2"/>
    <w:rsid w:val="3F9E1484"/>
    <w:rsid w:val="3FC748CF"/>
    <w:rsid w:val="3FD11824"/>
    <w:rsid w:val="3FD5BF13"/>
    <w:rsid w:val="3FD6E167"/>
    <w:rsid w:val="3FDEFAD8"/>
    <w:rsid w:val="3FF7C06A"/>
    <w:rsid w:val="3FFF92CF"/>
    <w:rsid w:val="40115632"/>
    <w:rsid w:val="401CECF3"/>
    <w:rsid w:val="402DC2CF"/>
    <w:rsid w:val="40649B75"/>
    <w:rsid w:val="409202E1"/>
    <w:rsid w:val="40A6F94B"/>
    <w:rsid w:val="40A9D624"/>
    <w:rsid w:val="40B0F5CA"/>
    <w:rsid w:val="40D48130"/>
    <w:rsid w:val="40D6750E"/>
    <w:rsid w:val="40E6C150"/>
    <w:rsid w:val="40E778E1"/>
    <w:rsid w:val="4108933A"/>
    <w:rsid w:val="4125515E"/>
    <w:rsid w:val="4146F4F9"/>
    <w:rsid w:val="41863BE4"/>
    <w:rsid w:val="4189B74B"/>
    <w:rsid w:val="41DB842C"/>
    <w:rsid w:val="41DFF7DE"/>
    <w:rsid w:val="41FBAB5A"/>
    <w:rsid w:val="42138623"/>
    <w:rsid w:val="421BB23C"/>
    <w:rsid w:val="4285F1FD"/>
    <w:rsid w:val="42A2B57E"/>
    <w:rsid w:val="42A588D8"/>
    <w:rsid w:val="42A9A241"/>
    <w:rsid w:val="42C393D9"/>
    <w:rsid w:val="42D4DB49"/>
    <w:rsid w:val="42D4FFFA"/>
    <w:rsid w:val="42DB7381"/>
    <w:rsid w:val="42F25624"/>
    <w:rsid w:val="42F9ACD6"/>
    <w:rsid w:val="43036495"/>
    <w:rsid w:val="432F02C3"/>
    <w:rsid w:val="43355CD5"/>
    <w:rsid w:val="433F11BF"/>
    <w:rsid w:val="4341D983"/>
    <w:rsid w:val="43537D44"/>
    <w:rsid w:val="43549E87"/>
    <w:rsid w:val="4356C3AA"/>
    <w:rsid w:val="43D92C46"/>
    <w:rsid w:val="43EF7C47"/>
    <w:rsid w:val="441A56DA"/>
    <w:rsid w:val="441E91E8"/>
    <w:rsid w:val="4444107F"/>
    <w:rsid w:val="44503FC3"/>
    <w:rsid w:val="4450A090"/>
    <w:rsid w:val="4452A231"/>
    <w:rsid w:val="4458B5DD"/>
    <w:rsid w:val="446AA0F9"/>
    <w:rsid w:val="44702AE0"/>
    <w:rsid w:val="449614AF"/>
    <w:rsid w:val="44A7215E"/>
    <w:rsid w:val="44B20962"/>
    <w:rsid w:val="44BE6F24"/>
    <w:rsid w:val="44CC6A59"/>
    <w:rsid w:val="44E0FFEB"/>
    <w:rsid w:val="44E64886"/>
    <w:rsid w:val="44FC4485"/>
    <w:rsid w:val="44FF39C3"/>
    <w:rsid w:val="450CA9CA"/>
    <w:rsid w:val="450D9508"/>
    <w:rsid w:val="451669E2"/>
    <w:rsid w:val="451FAF4B"/>
    <w:rsid w:val="453F88A4"/>
    <w:rsid w:val="45594D50"/>
    <w:rsid w:val="456A7E85"/>
    <w:rsid w:val="457EC2D0"/>
    <w:rsid w:val="458AB439"/>
    <w:rsid w:val="459E463A"/>
    <w:rsid w:val="45AE3BEC"/>
    <w:rsid w:val="45BF8E64"/>
    <w:rsid w:val="45C17803"/>
    <w:rsid w:val="45C82976"/>
    <w:rsid w:val="45D7D1AE"/>
    <w:rsid w:val="45DF057E"/>
    <w:rsid w:val="45E233C8"/>
    <w:rsid w:val="45E7B7C4"/>
    <w:rsid w:val="45FDCDA3"/>
    <w:rsid w:val="4603CAF7"/>
    <w:rsid w:val="4606850F"/>
    <w:rsid w:val="461E40E8"/>
    <w:rsid w:val="4626E57C"/>
    <w:rsid w:val="46306C35"/>
    <w:rsid w:val="46350AAA"/>
    <w:rsid w:val="4635B2F7"/>
    <w:rsid w:val="467740A6"/>
    <w:rsid w:val="467C59CC"/>
    <w:rsid w:val="469CB409"/>
    <w:rsid w:val="46B06E6A"/>
    <w:rsid w:val="46BA16DC"/>
    <w:rsid w:val="46C6C566"/>
    <w:rsid w:val="46EDBD3C"/>
    <w:rsid w:val="470D9005"/>
    <w:rsid w:val="4714BD24"/>
    <w:rsid w:val="4735745C"/>
    <w:rsid w:val="47524F85"/>
    <w:rsid w:val="475E2233"/>
    <w:rsid w:val="476F48AC"/>
    <w:rsid w:val="47894C58"/>
    <w:rsid w:val="47B4DA2D"/>
    <w:rsid w:val="47B52E5A"/>
    <w:rsid w:val="47E0B1F7"/>
    <w:rsid w:val="4843DDA1"/>
    <w:rsid w:val="48579E96"/>
    <w:rsid w:val="485F7751"/>
    <w:rsid w:val="4867220F"/>
    <w:rsid w:val="4890A53D"/>
    <w:rsid w:val="48A35D54"/>
    <w:rsid w:val="48A36F9C"/>
    <w:rsid w:val="48A8DDDD"/>
    <w:rsid w:val="48B0D40A"/>
    <w:rsid w:val="48C9A701"/>
    <w:rsid w:val="48E67EBE"/>
    <w:rsid w:val="48E6E460"/>
    <w:rsid w:val="48EA559D"/>
    <w:rsid w:val="48F7F3B0"/>
    <w:rsid w:val="4905E252"/>
    <w:rsid w:val="491289C3"/>
    <w:rsid w:val="493BF92C"/>
    <w:rsid w:val="4946BF3B"/>
    <w:rsid w:val="4947FBA2"/>
    <w:rsid w:val="49509184"/>
    <w:rsid w:val="496B3DE5"/>
    <w:rsid w:val="499DD1E8"/>
    <w:rsid w:val="49AF0F62"/>
    <w:rsid w:val="49B7ABC6"/>
    <w:rsid w:val="49C59F60"/>
    <w:rsid w:val="49CB746E"/>
    <w:rsid w:val="49E1FC66"/>
    <w:rsid w:val="49EDC8D3"/>
    <w:rsid w:val="49F28A20"/>
    <w:rsid w:val="49F6AB39"/>
    <w:rsid w:val="4A15EBAE"/>
    <w:rsid w:val="4A2A6DB9"/>
    <w:rsid w:val="4A2FAB70"/>
    <w:rsid w:val="4A4CC344"/>
    <w:rsid w:val="4A4D2DCA"/>
    <w:rsid w:val="4A4DA185"/>
    <w:rsid w:val="4A637A71"/>
    <w:rsid w:val="4A9C8931"/>
    <w:rsid w:val="4AAFD038"/>
    <w:rsid w:val="4AB04E66"/>
    <w:rsid w:val="4AB13BD2"/>
    <w:rsid w:val="4AB9DCF5"/>
    <w:rsid w:val="4AC85E71"/>
    <w:rsid w:val="4AEE6EBA"/>
    <w:rsid w:val="4AF72343"/>
    <w:rsid w:val="4B014BB2"/>
    <w:rsid w:val="4B1876FB"/>
    <w:rsid w:val="4B18DEE4"/>
    <w:rsid w:val="4B1A321E"/>
    <w:rsid w:val="4B27F3FA"/>
    <w:rsid w:val="4B2ACBD1"/>
    <w:rsid w:val="4B2AE849"/>
    <w:rsid w:val="4B3A8D59"/>
    <w:rsid w:val="4B50C05E"/>
    <w:rsid w:val="4B6FB91E"/>
    <w:rsid w:val="4B7B180C"/>
    <w:rsid w:val="4B850106"/>
    <w:rsid w:val="4BA15CC8"/>
    <w:rsid w:val="4BAB3839"/>
    <w:rsid w:val="4BB43BF7"/>
    <w:rsid w:val="4BF63E16"/>
    <w:rsid w:val="4BF951DC"/>
    <w:rsid w:val="4BFE6F07"/>
    <w:rsid w:val="4C03444A"/>
    <w:rsid w:val="4C080004"/>
    <w:rsid w:val="4C15C5FC"/>
    <w:rsid w:val="4C1EACE6"/>
    <w:rsid w:val="4C1F74B5"/>
    <w:rsid w:val="4C3F2B25"/>
    <w:rsid w:val="4C3F6739"/>
    <w:rsid w:val="4C8228DB"/>
    <w:rsid w:val="4C98D467"/>
    <w:rsid w:val="4CAEB0F8"/>
    <w:rsid w:val="4CC750E8"/>
    <w:rsid w:val="4CC88AA1"/>
    <w:rsid w:val="4CD100E5"/>
    <w:rsid w:val="4CD8FC57"/>
    <w:rsid w:val="4CDA317C"/>
    <w:rsid w:val="4CF6A188"/>
    <w:rsid w:val="4CFAC69F"/>
    <w:rsid w:val="4D169599"/>
    <w:rsid w:val="4D32D6DA"/>
    <w:rsid w:val="4D63740D"/>
    <w:rsid w:val="4D6F2B4B"/>
    <w:rsid w:val="4D74FAEE"/>
    <w:rsid w:val="4D7FD44B"/>
    <w:rsid w:val="4D82DA3A"/>
    <w:rsid w:val="4D9B8F94"/>
    <w:rsid w:val="4D9E208E"/>
    <w:rsid w:val="4DABB6E9"/>
    <w:rsid w:val="4DAC0F09"/>
    <w:rsid w:val="4DC9BFE0"/>
    <w:rsid w:val="4DD0A1CC"/>
    <w:rsid w:val="4DD7F58A"/>
    <w:rsid w:val="4DF354F1"/>
    <w:rsid w:val="4E038AC0"/>
    <w:rsid w:val="4E03F334"/>
    <w:rsid w:val="4E1D313A"/>
    <w:rsid w:val="4E24D471"/>
    <w:rsid w:val="4E2B73EC"/>
    <w:rsid w:val="4E3EB8A4"/>
    <w:rsid w:val="4E4F43D5"/>
    <w:rsid w:val="4E563CF2"/>
    <w:rsid w:val="4E647911"/>
    <w:rsid w:val="4E65F776"/>
    <w:rsid w:val="4E67F54C"/>
    <w:rsid w:val="4E6ED41C"/>
    <w:rsid w:val="4E7361B4"/>
    <w:rsid w:val="4E9B81BB"/>
    <w:rsid w:val="4EAF793C"/>
    <w:rsid w:val="4EC44457"/>
    <w:rsid w:val="4EC70D07"/>
    <w:rsid w:val="4EF4C218"/>
    <w:rsid w:val="4EFAFBF0"/>
    <w:rsid w:val="4EFCDF0E"/>
    <w:rsid w:val="4EFFCBDE"/>
    <w:rsid w:val="4F231D71"/>
    <w:rsid w:val="4F367B64"/>
    <w:rsid w:val="4F3C4D5F"/>
    <w:rsid w:val="4F44E246"/>
    <w:rsid w:val="4F4A96E4"/>
    <w:rsid w:val="4F58AA0A"/>
    <w:rsid w:val="4F5D89F6"/>
    <w:rsid w:val="4F8C9C63"/>
    <w:rsid w:val="4FBC9EA0"/>
    <w:rsid w:val="4FE9A74C"/>
    <w:rsid w:val="50004972"/>
    <w:rsid w:val="5000ED0B"/>
    <w:rsid w:val="500CCF8C"/>
    <w:rsid w:val="501ABF4B"/>
    <w:rsid w:val="502F1DFC"/>
    <w:rsid w:val="503C3D32"/>
    <w:rsid w:val="50523EF2"/>
    <w:rsid w:val="50B00916"/>
    <w:rsid w:val="50CF73B0"/>
    <w:rsid w:val="50D1F603"/>
    <w:rsid w:val="50D5ECD5"/>
    <w:rsid w:val="50D869DC"/>
    <w:rsid w:val="50DC39FF"/>
    <w:rsid w:val="50DD4C99"/>
    <w:rsid w:val="50FF78FC"/>
    <w:rsid w:val="5109D24F"/>
    <w:rsid w:val="510D2735"/>
    <w:rsid w:val="51113E07"/>
    <w:rsid w:val="51144DC3"/>
    <w:rsid w:val="5122AE1E"/>
    <w:rsid w:val="51319875"/>
    <w:rsid w:val="516625CD"/>
    <w:rsid w:val="51754797"/>
    <w:rsid w:val="517636DA"/>
    <w:rsid w:val="5176C54E"/>
    <w:rsid w:val="5189073E"/>
    <w:rsid w:val="51A871F1"/>
    <w:rsid w:val="51D6C2C8"/>
    <w:rsid w:val="51E57DA7"/>
    <w:rsid w:val="51F4362C"/>
    <w:rsid w:val="51FD6AE5"/>
    <w:rsid w:val="5218C333"/>
    <w:rsid w:val="5259213C"/>
    <w:rsid w:val="526179BD"/>
    <w:rsid w:val="526F550E"/>
    <w:rsid w:val="5274208B"/>
    <w:rsid w:val="52807635"/>
    <w:rsid w:val="52976AB2"/>
    <w:rsid w:val="52ADCE0C"/>
    <w:rsid w:val="52AF641F"/>
    <w:rsid w:val="52B2B249"/>
    <w:rsid w:val="52B4B3CB"/>
    <w:rsid w:val="52B7EFE7"/>
    <w:rsid w:val="52B7F292"/>
    <w:rsid w:val="52BC95BE"/>
    <w:rsid w:val="52D21736"/>
    <w:rsid w:val="52D4CE2C"/>
    <w:rsid w:val="52E7A541"/>
    <w:rsid w:val="52EA86D3"/>
    <w:rsid w:val="52F201D7"/>
    <w:rsid w:val="52F48102"/>
    <w:rsid w:val="52FE27A0"/>
    <w:rsid w:val="530BF489"/>
    <w:rsid w:val="530EDB41"/>
    <w:rsid w:val="53130557"/>
    <w:rsid w:val="532C47C9"/>
    <w:rsid w:val="532D0E59"/>
    <w:rsid w:val="53443E78"/>
    <w:rsid w:val="53446A46"/>
    <w:rsid w:val="53BCBEAE"/>
    <w:rsid w:val="53D12679"/>
    <w:rsid w:val="53D3915D"/>
    <w:rsid w:val="53EA6B39"/>
    <w:rsid w:val="5400FC82"/>
    <w:rsid w:val="5443ED59"/>
    <w:rsid w:val="545EA83F"/>
    <w:rsid w:val="5460511E"/>
    <w:rsid w:val="54B03B16"/>
    <w:rsid w:val="54B73934"/>
    <w:rsid w:val="54C7D4EB"/>
    <w:rsid w:val="54FFE64A"/>
    <w:rsid w:val="5508915D"/>
    <w:rsid w:val="5529978B"/>
    <w:rsid w:val="553E3D36"/>
    <w:rsid w:val="5551DC6B"/>
    <w:rsid w:val="5551F1C5"/>
    <w:rsid w:val="555478B8"/>
    <w:rsid w:val="5565A42B"/>
    <w:rsid w:val="556DB1D5"/>
    <w:rsid w:val="556F6778"/>
    <w:rsid w:val="55880BFE"/>
    <w:rsid w:val="559295A2"/>
    <w:rsid w:val="559DDBE0"/>
    <w:rsid w:val="55B18AF0"/>
    <w:rsid w:val="55B55AF4"/>
    <w:rsid w:val="55C7E1D6"/>
    <w:rsid w:val="5607BD33"/>
    <w:rsid w:val="560EAA55"/>
    <w:rsid w:val="561D0540"/>
    <w:rsid w:val="5624B155"/>
    <w:rsid w:val="5631FDE2"/>
    <w:rsid w:val="5638B701"/>
    <w:rsid w:val="564DE0F5"/>
    <w:rsid w:val="565698CC"/>
    <w:rsid w:val="5658EF5F"/>
    <w:rsid w:val="566880BB"/>
    <w:rsid w:val="567BD068"/>
    <w:rsid w:val="567C3604"/>
    <w:rsid w:val="568414C5"/>
    <w:rsid w:val="5694AE25"/>
    <w:rsid w:val="56ABFD2C"/>
    <w:rsid w:val="56B22A05"/>
    <w:rsid w:val="56BAEC8F"/>
    <w:rsid w:val="56D51635"/>
    <w:rsid w:val="56DA3C72"/>
    <w:rsid w:val="56E26AFB"/>
    <w:rsid w:val="570FF4F5"/>
    <w:rsid w:val="5713F31F"/>
    <w:rsid w:val="5734FC61"/>
    <w:rsid w:val="5735B3F0"/>
    <w:rsid w:val="573E78D9"/>
    <w:rsid w:val="5741991F"/>
    <w:rsid w:val="574A87E7"/>
    <w:rsid w:val="575F74B0"/>
    <w:rsid w:val="5764907B"/>
    <w:rsid w:val="57669994"/>
    <w:rsid w:val="577D915D"/>
    <w:rsid w:val="57806185"/>
    <w:rsid w:val="5784A642"/>
    <w:rsid w:val="57871BB0"/>
    <w:rsid w:val="578F7C05"/>
    <w:rsid w:val="579A3737"/>
    <w:rsid w:val="57A51B21"/>
    <w:rsid w:val="57B77D01"/>
    <w:rsid w:val="57B9270A"/>
    <w:rsid w:val="57D464EB"/>
    <w:rsid w:val="57D9F255"/>
    <w:rsid w:val="57EED9F6"/>
    <w:rsid w:val="57F86A51"/>
    <w:rsid w:val="580374D4"/>
    <w:rsid w:val="580AAF78"/>
    <w:rsid w:val="581776C2"/>
    <w:rsid w:val="58192CCF"/>
    <w:rsid w:val="586BDA09"/>
    <w:rsid w:val="58744685"/>
    <w:rsid w:val="5885B55C"/>
    <w:rsid w:val="58992B5E"/>
    <w:rsid w:val="58A2992A"/>
    <w:rsid w:val="58AFF74F"/>
    <w:rsid w:val="58B50A2F"/>
    <w:rsid w:val="58BCB857"/>
    <w:rsid w:val="58C80675"/>
    <w:rsid w:val="58C8FF02"/>
    <w:rsid w:val="58CA0718"/>
    <w:rsid w:val="58D0A125"/>
    <w:rsid w:val="58E366AF"/>
    <w:rsid w:val="58E72F8E"/>
    <w:rsid w:val="5908E62C"/>
    <w:rsid w:val="590AE902"/>
    <w:rsid w:val="5910DD4F"/>
    <w:rsid w:val="5919AE31"/>
    <w:rsid w:val="5919EADE"/>
    <w:rsid w:val="59540F21"/>
    <w:rsid w:val="595A058E"/>
    <w:rsid w:val="595B105D"/>
    <w:rsid w:val="59765BA0"/>
    <w:rsid w:val="597A3377"/>
    <w:rsid w:val="598029AC"/>
    <w:rsid w:val="5981A579"/>
    <w:rsid w:val="59840A52"/>
    <w:rsid w:val="59872622"/>
    <w:rsid w:val="598DFBB2"/>
    <w:rsid w:val="5996E56C"/>
    <w:rsid w:val="59A1C360"/>
    <w:rsid w:val="59AE3113"/>
    <w:rsid w:val="59C3009B"/>
    <w:rsid w:val="59CEBF12"/>
    <w:rsid w:val="59D2CA35"/>
    <w:rsid w:val="59E5D395"/>
    <w:rsid w:val="59E8F5AD"/>
    <w:rsid w:val="5A057601"/>
    <w:rsid w:val="5A0F8A2A"/>
    <w:rsid w:val="5A13C5F3"/>
    <w:rsid w:val="5A2091A2"/>
    <w:rsid w:val="5A2B4B93"/>
    <w:rsid w:val="5A2BCD61"/>
    <w:rsid w:val="5A84EED1"/>
    <w:rsid w:val="5A9D3193"/>
    <w:rsid w:val="5AB2C5E7"/>
    <w:rsid w:val="5AB6C38E"/>
    <w:rsid w:val="5AB9BAFB"/>
    <w:rsid w:val="5AC0971A"/>
    <w:rsid w:val="5AC1A3D9"/>
    <w:rsid w:val="5AD3F358"/>
    <w:rsid w:val="5AE0C8B7"/>
    <w:rsid w:val="5AE64496"/>
    <w:rsid w:val="5AEEF31A"/>
    <w:rsid w:val="5B0E84B7"/>
    <w:rsid w:val="5B1CCDCD"/>
    <w:rsid w:val="5B2EE0D9"/>
    <w:rsid w:val="5B52399B"/>
    <w:rsid w:val="5B6015D9"/>
    <w:rsid w:val="5B60BBC2"/>
    <w:rsid w:val="5B6FDB90"/>
    <w:rsid w:val="5B78359B"/>
    <w:rsid w:val="5B902304"/>
    <w:rsid w:val="5BBCC517"/>
    <w:rsid w:val="5BBF82BA"/>
    <w:rsid w:val="5BC36D65"/>
    <w:rsid w:val="5BE92AA3"/>
    <w:rsid w:val="5BF284DB"/>
    <w:rsid w:val="5C06738C"/>
    <w:rsid w:val="5C15ADA7"/>
    <w:rsid w:val="5C1EF5B8"/>
    <w:rsid w:val="5C28E1AF"/>
    <w:rsid w:val="5C49E965"/>
    <w:rsid w:val="5C547D78"/>
    <w:rsid w:val="5C5AEAC4"/>
    <w:rsid w:val="5C5E4199"/>
    <w:rsid w:val="5C62D7AD"/>
    <w:rsid w:val="5C73B106"/>
    <w:rsid w:val="5C7A6F36"/>
    <w:rsid w:val="5C86840E"/>
    <w:rsid w:val="5C992031"/>
    <w:rsid w:val="5C9D50D1"/>
    <w:rsid w:val="5C9E37C4"/>
    <w:rsid w:val="5CB4E2DC"/>
    <w:rsid w:val="5CC9130B"/>
    <w:rsid w:val="5CCBCEBE"/>
    <w:rsid w:val="5CDA94ED"/>
    <w:rsid w:val="5CE5F553"/>
    <w:rsid w:val="5CF20623"/>
    <w:rsid w:val="5D1539C7"/>
    <w:rsid w:val="5D1B9CBD"/>
    <w:rsid w:val="5D254D58"/>
    <w:rsid w:val="5D27B622"/>
    <w:rsid w:val="5D2E2228"/>
    <w:rsid w:val="5D359939"/>
    <w:rsid w:val="5D3861D3"/>
    <w:rsid w:val="5D3D93DE"/>
    <w:rsid w:val="5D40FBC9"/>
    <w:rsid w:val="5D656B36"/>
    <w:rsid w:val="5D68A7C2"/>
    <w:rsid w:val="5D71383E"/>
    <w:rsid w:val="5D7AAF5A"/>
    <w:rsid w:val="5DB7F20A"/>
    <w:rsid w:val="5DBAE4B6"/>
    <w:rsid w:val="5DBD6D76"/>
    <w:rsid w:val="5DC8CF9E"/>
    <w:rsid w:val="5DE3E788"/>
    <w:rsid w:val="5E1B3076"/>
    <w:rsid w:val="5E1D4DE0"/>
    <w:rsid w:val="5E27A732"/>
    <w:rsid w:val="5E3261CE"/>
    <w:rsid w:val="5E48E788"/>
    <w:rsid w:val="5E5B1E87"/>
    <w:rsid w:val="5E851074"/>
    <w:rsid w:val="5E8DD684"/>
    <w:rsid w:val="5E983822"/>
    <w:rsid w:val="5E9D9131"/>
    <w:rsid w:val="5EA56E98"/>
    <w:rsid w:val="5EBA5123"/>
    <w:rsid w:val="5EBB6D49"/>
    <w:rsid w:val="5ECA8A18"/>
    <w:rsid w:val="5EDF2A0A"/>
    <w:rsid w:val="5EEA9B29"/>
    <w:rsid w:val="5EF7273C"/>
    <w:rsid w:val="5F07F558"/>
    <w:rsid w:val="5F5EBE96"/>
    <w:rsid w:val="5FB0B36E"/>
    <w:rsid w:val="5FD034D7"/>
    <w:rsid w:val="5FD351A4"/>
    <w:rsid w:val="5FDF8FFE"/>
    <w:rsid w:val="5FE9805A"/>
    <w:rsid w:val="5FEEC8F4"/>
    <w:rsid w:val="5FF3E34E"/>
    <w:rsid w:val="5FF879A9"/>
    <w:rsid w:val="6029A6E5"/>
    <w:rsid w:val="602B1320"/>
    <w:rsid w:val="604A9FDB"/>
    <w:rsid w:val="60512EAF"/>
    <w:rsid w:val="60615E80"/>
    <w:rsid w:val="60706C71"/>
    <w:rsid w:val="607F0339"/>
    <w:rsid w:val="6089B822"/>
    <w:rsid w:val="60974549"/>
    <w:rsid w:val="609A496D"/>
    <w:rsid w:val="60A0BBBD"/>
    <w:rsid w:val="60C4EA51"/>
    <w:rsid w:val="60C53475"/>
    <w:rsid w:val="60CDC27C"/>
    <w:rsid w:val="60D7FFC0"/>
    <w:rsid w:val="6104DB7D"/>
    <w:rsid w:val="61063D8B"/>
    <w:rsid w:val="61260512"/>
    <w:rsid w:val="61302836"/>
    <w:rsid w:val="613B130F"/>
    <w:rsid w:val="613C113C"/>
    <w:rsid w:val="614B6093"/>
    <w:rsid w:val="614C837A"/>
    <w:rsid w:val="615B15C0"/>
    <w:rsid w:val="6170151E"/>
    <w:rsid w:val="61725D6D"/>
    <w:rsid w:val="618EA677"/>
    <w:rsid w:val="6197CB76"/>
    <w:rsid w:val="61A074E8"/>
    <w:rsid w:val="61BA2B23"/>
    <w:rsid w:val="61D08C23"/>
    <w:rsid w:val="61E0DADC"/>
    <w:rsid w:val="61F03931"/>
    <w:rsid w:val="621F812B"/>
    <w:rsid w:val="622302FF"/>
    <w:rsid w:val="623451F3"/>
    <w:rsid w:val="62366D2F"/>
    <w:rsid w:val="6273963B"/>
    <w:rsid w:val="629052F5"/>
    <w:rsid w:val="62953F7B"/>
    <w:rsid w:val="6299A5FC"/>
    <w:rsid w:val="62ADD85E"/>
    <w:rsid w:val="62C1F83E"/>
    <w:rsid w:val="62C92FCF"/>
    <w:rsid w:val="62D92FEC"/>
    <w:rsid w:val="62F54112"/>
    <w:rsid w:val="6301CE10"/>
    <w:rsid w:val="631A0E14"/>
    <w:rsid w:val="632245CF"/>
    <w:rsid w:val="63325CEE"/>
    <w:rsid w:val="633716A5"/>
    <w:rsid w:val="6340B953"/>
    <w:rsid w:val="634C0A5F"/>
    <w:rsid w:val="635A8E10"/>
    <w:rsid w:val="635DF8AF"/>
    <w:rsid w:val="6369E837"/>
    <w:rsid w:val="636BDDD6"/>
    <w:rsid w:val="63BF2028"/>
    <w:rsid w:val="63CB27C3"/>
    <w:rsid w:val="63CDBDE0"/>
    <w:rsid w:val="63D85C7F"/>
    <w:rsid w:val="63E359C5"/>
    <w:rsid w:val="6409974F"/>
    <w:rsid w:val="641051C0"/>
    <w:rsid w:val="641414E1"/>
    <w:rsid w:val="6415A8AE"/>
    <w:rsid w:val="6420CD38"/>
    <w:rsid w:val="642156C2"/>
    <w:rsid w:val="6424A059"/>
    <w:rsid w:val="643810B1"/>
    <w:rsid w:val="643AA0D4"/>
    <w:rsid w:val="6442C0AC"/>
    <w:rsid w:val="64713CF3"/>
    <w:rsid w:val="647D5BE3"/>
    <w:rsid w:val="648CE77D"/>
    <w:rsid w:val="64931FFE"/>
    <w:rsid w:val="6497232A"/>
    <w:rsid w:val="649BC3BB"/>
    <w:rsid w:val="64A8421C"/>
    <w:rsid w:val="64ADE241"/>
    <w:rsid w:val="64C88361"/>
    <w:rsid w:val="64D4B914"/>
    <w:rsid w:val="64DF0759"/>
    <w:rsid w:val="6509796E"/>
    <w:rsid w:val="65098F21"/>
    <w:rsid w:val="6511DFAF"/>
    <w:rsid w:val="65179C42"/>
    <w:rsid w:val="6524ECB8"/>
    <w:rsid w:val="652BC48C"/>
    <w:rsid w:val="652DD6E7"/>
    <w:rsid w:val="65355D09"/>
    <w:rsid w:val="6540CEE0"/>
    <w:rsid w:val="6542F233"/>
    <w:rsid w:val="6580E9CF"/>
    <w:rsid w:val="65A61961"/>
    <w:rsid w:val="65B32045"/>
    <w:rsid w:val="65B72367"/>
    <w:rsid w:val="65D26FB7"/>
    <w:rsid w:val="65D80804"/>
    <w:rsid w:val="6603EED4"/>
    <w:rsid w:val="6608897E"/>
    <w:rsid w:val="661E503F"/>
    <w:rsid w:val="662A0243"/>
    <w:rsid w:val="662C9C91"/>
    <w:rsid w:val="66334EF6"/>
    <w:rsid w:val="66466E4F"/>
    <w:rsid w:val="6646D9F0"/>
    <w:rsid w:val="66529BBB"/>
    <w:rsid w:val="6652D0B3"/>
    <w:rsid w:val="66607639"/>
    <w:rsid w:val="6660F927"/>
    <w:rsid w:val="66717212"/>
    <w:rsid w:val="669249B5"/>
    <w:rsid w:val="66CBE53F"/>
    <w:rsid w:val="66D2D071"/>
    <w:rsid w:val="66E8D522"/>
    <w:rsid w:val="671D51A8"/>
    <w:rsid w:val="672187F9"/>
    <w:rsid w:val="672780A5"/>
    <w:rsid w:val="672D53DB"/>
    <w:rsid w:val="6733E104"/>
    <w:rsid w:val="67411571"/>
    <w:rsid w:val="67569169"/>
    <w:rsid w:val="6758C22E"/>
    <w:rsid w:val="675DF5A6"/>
    <w:rsid w:val="67659AC3"/>
    <w:rsid w:val="6774FCA5"/>
    <w:rsid w:val="678C679D"/>
    <w:rsid w:val="679E8D5B"/>
    <w:rsid w:val="67A0EE78"/>
    <w:rsid w:val="67A591A7"/>
    <w:rsid w:val="67C571EE"/>
    <w:rsid w:val="67CDA8F3"/>
    <w:rsid w:val="67D5B847"/>
    <w:rsid w:val="67DD214F"/>
    <w:rsid w:val="67E6824B"/>
    <w:rsid w:val="67F942F2"/>
    <w:rsid w:val="68054B9A"/>
    <w:rsid w:val="680D96B2"/>
    <w:rsid w:val="680DC96D"/>
    <w:rsid w:val="681E9313"/>
    <w:rsid w:val="6821F1C4"/>
    <w:rsid w:val="6843A59D"/>
    <w:rsid w:val="6864B999"/>
    <w:rsid w:val="686CC8A9"/>
    <w:rsid w:val="688C1C37"/>
    <w:rsid w:val="68960DC7"/>
    <w:rsid w:val="689C730F"/>
    <w:rsid w:val="68A574B5"/>
    <w:rsid w:val="68AA174D"/>
    <w:rsid w:val="68AB0B2A"/>
    <w:rsid w:val="68F09FA5"/>
    <w:rsid w:val="6911E6AB"/>
    <w:rsid w:val="692F3043"/>
    <w:rsid w:val="69350870"/>
    <w:rsid w:val="694D3B4C"/>
    <w:rsid w:val="6988DE87"/>
    <w:rsid w:val="698F4CEB"/>
    <w:rsid w:val="6993FDDD"/>
    <w:rsid w:val="69968D98"/>
    <w:rsid w:val="69C033C8"/>
    <w:rsid w:val="69E33B62"/>
    <w:rsid w:val="69EF0326"/>
    <w:rsid w:val="69FCF973"/>
    <w:rsid w:val="6A011B72"/>
    <w:rsid w:val="6A03317A"/>
    <w:rsid w:val="6A26C170"/>
    <w:rsid w:val="6A2A778F"/>
    <w:rsid w:val="6A2CBEEE"/>
    <w:rsid w:val="6A311ED5"/>
    <w:rsid w:val="6A39D13B"/>
    <w:rsid w:val="6A513EE2"/>
    <w:rsid w:val="6A58A160"/>
    <w:rsid w:val="6A5C6759"/>
    <w:rsid w:val="6A6BED85"/>
    <w:rsid w:val="6A8B7DD3"/>
    <w:rsid w:val="6AA9309B"/>
    <w:rsid w:val="6ADB5637"/>
    <w:rsid w:val="6AFC9B31"/>
    <w:rsid w:val="6AFDB98E"/>
    <w:rsid w:val="6AFF5FC8"/>
    <w:rsid w:val="6B193FB3"/>
    <w:rsid w:val="6B1A4B13"/>
    <w:rsid w:val="6B1C567E"/>
    <w:rsid w:val="6B1E37E1"/>
    <w:rsid w:val="6B1F3568"/>
    <w:rsid w:val="6B25284D"/>
    <w:rsid w:val="6B2C18B9"/>
    <w:rsid w:val="6B3D3C02"/>
    <w:rsid w:val="6B53A1D8"/>
    <w:rsid w:val="6B657427"/>
    <w:rsid w:val="6B6D8D7B"/>
    <w:rsid w:val="6B849F27"/>
    <w:rsid w:val="6B8F896F"/>
    <w:rsid w:val="6B9CE93F"/>
    <w:rsid w:val="6B9F98C5"/>
    <w:rsid w:val="6BA44E90"/>
    <w:rsid w:val="6BB1213C"/>
    <w:rsid w:val="6BB7D317"/>
    <w:rsid w:val="6BD37119"/>
    <w:rsid w:val="6BD4DC57"/>
    <w:rsid w:val="6C386325"/>
    <w:rsid w:val="6C3BE191"/>
    <w:rsid w:val="6C5EE5E0"/>
    <w:rsid w:val="6C663A00"/>
    <w:rsid w:val="6C70D76F"/>
    <w:rsid w:val="6C7D96A4"/>
    <w:rsid w:val="6C848557"/>
    <w:rsid w:val="6C8F25DB"/>
    <w:rsid w:val="6C9F6C95"/>
    <w:rsid w:val="6CD33E79"/>
    <w:rsid w:val="6D10B497"/>
    <w:rsid w:val="6D1C0ECE"/>
    <w:rsid w:val="6D4046C3"/>
    <w:rsid w:val="6D652550"/>
    <w:rsid w:val="6D863938"/>
    <w:rsid w:val="6D899716"/>
    <w:rsid w:val="6D905E2A"/>
    <w:rsid w:val="6D95077F"/>
    <w:rsid w:val="6D99BCF4"/>
    <w:rsid w:val="6DA19741"/>
    <w:rsid w:val="6DAA3D70"/>
    <w:rsid w:val="6DADF369"/>
    <w:rsid w:val="6DCB0956"/>
    <w:rsid w:val="6DCC71C0"/>
    <w:rsid w:val="6E2666BB"/>
    <w:rsid w:val="6E3114C5"/>
    <w:rsid w:val="6E4FDAB4"/>
    <w:rsid w:val="6E6805F7"/>
    <w:rsid w:val="6E691061"/>
    <w:rsid w:val="6E6D179B"/>
    <w:rsid w:val="6E6E79DF"/>
    <w:rsid w:val="6E7CE1D8"/>
    <w:rsid w:val="6E835514"/>
    <w:rsid w:val="6E8775E7"/>
    <w:rsid w:val="6EB1C243"/>
    <w:rsid w:val="6EBEB708"/>
    <w:rsid w:val="6ED6AE04"/>
    <w:rsid w:val="6F0CC53E"/>
    <w:rsid w:val="6F3E81F0"/>
    <w:rsid w:val="6F4CECBF"/>
    <w:rsid w:val="6F4D9119"/>
    <w:rsid w:val="6F5A5882"/>
    <w:rsid w:val="6F63E4C0"/>
    <w:rsid w:val="6F76CD12"/>
    <w:rsid w:val="6F80BC0C"/>
    <w:rsid w:val="6F81F4EC"/>
    <w:rsid w:val="6F9103AA"/>
    <w:rsid w:val="6FB6FC80"/>
    <w:rsid w:val="6FBB162B"/>
    <w:rsid w:val="6FBFD834"/>
    <w:rsid w:val="6FE963C5"/>
    <w:rsid w:val="6FEDBC36"/>
    <w:rsid w:val="6FF02098"/>
    <w:rsid w:val="6FFB8526"/>
    <w:rsid w:val="700CB771"/>
    <w:rsid w:val="70272644"/>
    <w:rsid w:val="7027719A"/>
    <w:rsid w:val="704099F7"/>
    <w:rsid w:val="7040B8B5"/>
    <w:rsid w:val="704173E5"/>
    <w:rsid w:val="70431722"/>
    <w:rsid w:val="704C31F8"/>
    <w:rsid w:val="70501EF5"/>
    <w:rsid w:val="706B1460"/>
    <w:rsid w:val="7070CF47"/>
    <w:rsid w:val="707BC50F"/>
    <w:rsid w:val="70847AD3"/>
    <w:rsid w:val="708B0B51"/>
    <w:rsid w:val="708C72ED"/>
    <w:rsid w:val="709F8FB1"/>
    <w:rsid w:val="70BAA8C5"/>
    <w:rsid w:val="70C36813"/>
    <w:rsid w:val="70C79885"/>
    <w:rsid w:val="70DF3482"/>
    <w:rsid w:val="70E2E27B"/>
    <w:rsid w:val="711B08D1"/>
    <w:rsid w:val="711BD5E7"/>
    <w:rsid w:val="711F687A"/>
    <w:rsid w:val="7133A280"/>
    <w:rsid w:val="71414923"/>
    <w:rsid w:val="7144BC06"/>
    <w:rsid w:val="714D5930"/>
    <w:rsid w:val="7154C591"/>
    <w:rsid w:val="717C0E87"/>
    <w:rsid w:val="717C5C2A"/>
    <w:rsid w:val="71958F1F"/>
    <w:rsid w:val="71A20BDC"/>
    <w:rsid w:val="71A965D8"/>
    <w:rsid w:val="71AB531D"/>
    <w:rsid w:val="71CCA714"/>
    <w:rsid w:val="71DA2167"/>
    <w:rsid w:val="71DC3CEA"/>
    <w:rsid w:val="71F1290F"/>
    <w:rsid w:val="71F27306"/>
    <w:rsid w:val="7200347A"/>
    <w:rsid w:val="72189540"/>
    <w:rsid w:val="723963C6"/>
    <w:rsid w:val="726B6C8A"/>
    <w:rsid w:val="729BACF2"/>
    <w:rsid w:val="72B0B3AC"/>
    <w:rsid w:val="72BF03F7"/>
    <w:rsid w:val="72F2E1B5"/>
    <w:rsid w:val="72F586E2"/>
    <w:rsid w:val="72F8DBB7"/>
    <w:rsid w:val="72FB47F0"/>
    <w:rsid w:val="7303CA86"/>
    <w:rsid w:val="7320EDF7"/>
    <w:rsid w:val="732916F5"/>
    <w:rsid w:val="732D4A7E"/>
    <w:rsid w:val="733407CA"/>
    <w:rsid w:val="73413FFD"/>
    <w:rsid w:val="735837C4"/>
    <w:rsid w:val="738FB1E0"/>
    <w:rsid w:val="7393A046"/>
    <w:rsid w:val="73B6BBAF"/>
    <w:rsid w:val="73B9FB3E"/>
    <w:rsid w:val="73D73073"/>
    <w:rsid w:val="73FA864A"/>
    <w:rsid w:val="7403DD11"/>
    <w:rsid w:val="740AAE52"/>
    <w:rsid w:val="7416D9C3"/>
    <w:rsid w:val="745B0F77"/>
    <w:rsid w:val="745B922B"/>
    <w:rsid w:val="749C7EC0"/>
    <w:rsid w:val="74A75F3E"/>
    <w:rsid w:val="74BA3480"/>
    <w:rsid w:val="74D78308"/>
    <w:rsid w:val="74DEFE3D"/>
    <w:rsid w:val="74EC29D3"/>
    <w:rsid w:val="751D7919"/>
    <w:rsid w:val="75277F73"/>
    <w:rsid w:val="7537D7E6"/>
    <w:rsid w:val="7538B068"/>
    <w:rsid w:val="754E1133"/>
    <w:rsid w:val="75658BD1"/>
    <w:rsid w:val="7570DADD"/>
    <w:rsid w:val="757300D4"/>
    <w:rsid w:val="75899C00"/>
    <w:rsid w:val="75C07F46"/>
    <w:rsid w:val="75C4B052"/>
    <w:rsid w:val="75DA85AD"/>
    <w:rsid w:val="75FF20EF"/>
    <w:rsid w:val="7618D3CB"/>
    <w:rsid w:val="761B15E7"/>
    <w:rsid w:val="7622FBC8"/>
    <w:rsid w:val="762D9AD5"/>
    <w:rsid w:val="767C54DA"/>
    <w:rsid w:val="7695B249"/>
    <w:rsid w:val="769A7F8A"/>
    <w:rsid w:val="76BE9D73"/>
    <w:rsid w:val="76CE05BC"/>
    <w:rsid w:val="76D6206F"/>
    <w:rsid w:val="76D9B97A"/>
    <w:rsid w:val="76E27285"/>
    <w:rsid w:val="76E5DC9B"/>
    <w:rsid w:val="76EBB271"/>
    <w:rsid w:val="76F37A55"/>
    <w:rsid w:val="7752B5CF"/>
    <w:rsid w:val="77604F0A"/>
    <w:rsid w:val="7781CD61"/>
    <w:rsid w:val="77954CDE"/>
    <w:rsid w:val="77AA2F40"/>
    <w:rsid w:val="77B5CAD7"/>
    <w:rsid w:val="77C72BD8"/>
    <w:rsid w:val="77D1B6BD"/>
    <w:rsid w:val="77D4C917"/>
    <w:rsid w:val="77D4EA6C"/>
    <w:rsid w:val="77D7F598"/>
    <w:rsid w:val="77DDC0CE"/>
    <w:rsid w:val="77F75E14"/>
    <w:rsid w:val="780EDEFA"/>
    <w:rsid w:val="78292469"/>
    <w:rsid w:val="783F4A56"/>
    <w:rsid w:val="7840AA6C"/>
    <w:rsid w:val="78455872"/>
    <w:rsid w:val="78459938"/>
    <w:rsid w:val="7848AE2A"/>
    <w:rsid w:val="785AA764"/>
    <w:rsid w:val="78647D5C"/>
    <w:rsid w:val="7866B471"/>
    <w:rsid w:val="786AD82B"/>
    <w:rsid w:val="78751ACA"/>
    <w:rsid w:val="78764B7E"/>
    <w:rsid w:val="7876B025"/>
    <w:rsid w:val="788BEDCA"/>
    <w:rsid w:val="789B0DB6"/>
    <w:rsid w:val="78A955A9"/>
    <w:rsid w:val="78AB0145"/>
    <w:rsid w:val="78B1BDBD"/>
    <w:rsid w:val="78D3DD34"/>
    <w:rsid w:val="78D7C476"/>
    <w:rsid w:val="78E9D243"/>
    <w:rsid w:val="78F0AF52"/>
    <w:rsid w:val="78FC2D2D"/>
    <w:rsid w:val="7909921B"/>
    <w:rsid w:val="790A9C2E"/>
    <w:rsid w:val="790E38C5"/>
    <w:rsid w:val="79128842"/>
    <w:rsid w:val="791DD2AF"/>
    <w:rsid w:val="79395F3D"/>
    <w:rsid w:val="7940EA43"/>
    <w:rsid w:val="7962BB2C"/>
    <w:rsid w:val="796832A6"/>
    <w:rsid w:val="79827A76"/>
    <w:rsid w:val="7992E5E5"/>
    <w:rsid w:val="7995FD2C"/>
    <w:rsid w:val="79A18BB7"/>
    <w:rsid w:val="79A7A81E"/>
    <w:rsid w:val="79A9E7EF"/>
    <w:rsid w:val="79C96C52"/>
    <w:rsid w:val="79CE53E0"/>
    <w:rsid w:val="79E7E0E4"/>
    <w:rsid w:val="79EC47A2"/>
    <w:rsid w:val="7A060074"/>
    <w:rsid w:val="7A3343D0"/>
    <w:rsid w:val="7A353DF4"/>
    <w:rsid w:val="7A75DEC5"/>
    <w:rsid w:val="7A776D3F"/>
    <w:rsid w:val="7A787B9E"/>
    <w:rsid w:val="7AA6FC40"/>
    <w:rsid w:val="7ACD36C0"/>
    <w:rsid w:val="7ADF3DF3"/>
    <w:rsid w:val="7AEB5BB7"/>
    <w:rsid w:val="7B01BB8C"/>
    <w:rsid w:val="7B05F74C"/>
    <w:rsid w:val="7B1637ED"/>
    <w:rsid w:val="7B5230DC"/>
    <w:rsid w:val="7B64CFE7"/>
    <w:rsid w:val="7B6BA251"/>
    <w:rsid w:val="7B826373"/>
    <w:rsid w:val="7B86B5BB"/>
    <w:rsid w:val="7B8E561E"/>
    <w:rsid w:val="7B9C5680"/>
    <w:rsid w:val="7BA08E7E"/>
    <w:rsid w:val="7BA845BA"/>
    <w:rsid w:val="7BA87B2B"/>
    <w:rsid w:val="7BBDA5B8"/>
    <w:rsid w:val="7BD764EB"/>
    <w:rsid w:val="7BDD5B13"/>
    <w:rsid w:val="7BEEC93E"/>
    <w:rsid w:val="7C01B5E8"/>
    <w:rsid w:val="7C0A65ED"/>
    <w:rsid w:val="7C32BDFC"/>
    <w:rsid w:val="7C3813FE"/>
    <w:rsid w:val="7C38F4CE"/>
    <w:rsid w:val="7C706332"/>
    <w:rsid w:val="7C8150EA"/>
    <w:rsid w:val="7CACFBC5"/>
    <w:rsid w:val="7CAD5B3A"/>
    <w:rsid w:val="7CAE4FF4"/>
    <w:rsid w:val="7CB06E48"/>
    <w:rsid w:val="7CB1D762"/>
    <w:rsid w:val="7CD62059"/>
    <w:rsid w:val="7CE052F4"/>
    <w:rsid w:val="7CE133D9"/>
    <w:rsid w:val="7CE7F2A8"/>
    <w:rsid w:val="7CF35E12"/>
    <w:rsid w:val="7CF5E716"/>
    <w:rsid w:val="7CF69427"/>
    <w:rsid w:val="7D0D66B4"/>
    <w:rsid w:val="7D1B36CC"/>
    <w:rsid w:val="7D1D36CB"/>
    <w:rsid w:val="7D2C2FB0"/>
    <w:rsid w:val="7D2E90B8"/>
    <w:rsid w:val="7D372D29"/>
    <w:rsid w:val="7D39CE50"/>
    <w:rsid w:val="7D442C61"/>
    <w:rsid w:val="7D515974"/>
    <w:rsid w:val="7D5F0614"/>
    <w:rsid w:val="7D78810C"/>
    <w:rsid w:val="7D78A0BE"/>
    <w:rsid w:val="7D992A87"/>
    <w:rsid w:val="7DA68034"/>
    <w:rsid w:val="7DA71D4C"/>
    <w:rsid w:val="7DACA752"/>
    <w:rsid w:val="7DC30D28"/>
    <w:rsid w:val="7DCEAF2D"/>
    <w:rsid w:val="7DD479D5"/>
    <w:rsid w:val="7DFFDCF3"/>
    <w:rsid w:val="7E194CDA"/>
    <w:rsid w:val="7E1DC1EF"/>
    <w:rsid w:val="7E263571"/>
    <w:rsid w:val="7E3F4AB7"/>
    <w:rsid w:val="7E4B7EFD"/>
    <w:rsid w:val="7E4F98A8"/>
    <w:rsid w:val="7E5475D1"/>
    <w:rsid w:val="7E58C24A"/>
    <w:rsid w:val="7E674624"/>
    <w:rsid w:val="7E6EB103"/>
    <w:rsid w:val="7E7BADF0"/>
    <w:rsid w:val="7EAFD180"/>
    <w:rsid w:val="7EB87EBB"/>
    <w:rsid w:val="7F209F3C"/>
    <w:rsid w:val="7F2E0744"/>
    <w:rsid w:val="7F3FE8F8"/>
    <w:rsid w:val="7F504874"/>
    <w:rsid w:val="7F88D9AD"/>
    <w:rsid w:val="7F8B85BE"/>
    <w:rsid w:val="7F8C8758"/>
    <w:rsid w:val="7F92A03E"/>
    <w:rsid w:val="7FAE6FC3"/>
    <w:rsid w:val="7FCBE760"/>
    <w:rsid w:val="7FE401A2"/>
    <w:rsid w:val="7FE7AA63"/>
    <w:rsid w:val="7FEAC8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F3D26"/>
  <w15:chartTrackingRefBased/>
  <w15:docId w15:val="{AC18E074-9F65-48C5-A9B4-5D8EC8990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B9B"/>
    <w:pPr>
      <w:spacing w:after="0" w:line="240" w:lineRule="auto"/>
    </w:pPr>
    <w:rPr>
      <w:rFonts w:ascii="Times New Roman" w:eastAsia="Times New Roman" w:hAnsi="Times New Roman" w:cs="Times New Roman"/>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A90463"/>
    <w:pPr>
      <w:tabs>
        <w:tab w:val="left" w:pos="380"/>
        <w:tab w:val="left" w:pos="500"/>
      </w:tabs>
      <w:spacing w:line="480" w:lineRule="auto"/>
      <w:ind w:left="720" w:hanging="720"/>
    </w:pPr>
  </w:style>
  <w:style w:type="paragraph" w:styleId="Revision">
    <w:name w:val="Revision"/>
    <w:hidden/>
    <w:uiPriority w:val="99"/>
    <w:semiHidden/>
    <w:rsid w:val="002A132D"/>
    <w:pPr>
      <w:spacing w:after="0" w:line="240" w:lineRule="auto"/>
    </w:pPr>
  </w:style>
  <w:style w:type="paragraph" w:styleId="CommentText">
    <w:name w:val="annotation text"/>
    <w:basedOn w:val="Normal"/>
    <w:link w:val="CommentTextChar"/>
    <w:uiPriority w:val="99"/>
    <w:unhideWhenUsed/>
    <w:rsid w:val="00E459E1"/>
    <w:rPr>
      <w:sz w:val="20"/>
      <w:szCs w:val="20"/>
    </w:rPr>
  </w:style>
  <w:style w:type="character" w:customStyle="1" w:styleId="CommentTextChar">
    <w:name w:val="Comment Text Char"/>
    <w:basedOn w:val="DefaultParagraphFont"/>
    <w:link w:val="CommentText"/>
    <w:uiPriority w:val="99"/>
    <w:rsid w:val="00E459E1"/>
    <w:rPr>
      <w:sz w:val="20"/>
      <w:szCs w:val="20"/>
    </w:rPr>
  </w:style>
  <w:style w:type="character" w:styleId="CommentReference">
    <w:name w:val="annotation reference"/>
    <w:basedOn w:val="DefaultParagraphFont"/>
    <w:uiPriority w:val="99"/>
    <w:semiHidden/>
    <w:unhideWhenUsed/>
    <w:rsid w:val="00E459E1"/>
    <w:rPr>
      <w:sz w:val="16"/>
      <w:szCs w:val="16"/>
    </w:rPr>
  </w:style>
  <w:style w:type="table" w:styleId="TableGrid">
    <w:name w:val="Table Grid"/>
    <w:basedOn w:val="TableNormal"/>
    <w:uiPriority w:val="39"/>
    <w:rsid w:val="00873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064E"/>
    <w:rPr>
      <w:b/>
      <w:bCs/>
    </w:rPr>
  </w:style>
  <w:style w:type="character" w:customStyle="1" w:styleId="normaltextrun">
    <w:name w:val="normaltextrun"/>
    <w:basedOn w:val="DefaultParagraphFont"/>
    <w:rsid w:val="001B522C"/>
  </w:style>
  <w:style w:type="character" w:customStyle="1" w:styleId="eop">
    <w:name w:val="eop"/>
    <w:basedOn w:val="DefaultParagraphFont"/>
    <w:rsid w:val="008753CB"/>
  </w:style>
  <w:style w:type="paragraph" w:styleId="CommentSubject">
    <w:name w:val="annotation subject"/>
    <w:basedOn w:val="CommentText"/>
    <w:next w:val="CommentText"/>
    <w:link w:val="CommentSubjectChar"/>
    <w:uiPriority w:val="99"/>
    <w:semiHidden/>
    <w:unhideWhenUsed/>
    <w:rsid w:val="00B02BD6"/>
    <w:rPr>
      <w:b/>
      <w:bCs/>
    </w:rPr>
  </w:style>
  <w:style w:type="character" w:customStyle="1" w:styleId="CommentSubjectChar">
    <w:name w:val="Comment Subject Char"/>
    <w:basedOn w:val="CommentTextChar"/>
    <w:link w:val="CommentSubject"/>
    <w:uiPriority w:val="99"/>
    <w:semiHidden/>
    <w:rsid w:val="00B02BD6"/>
    <w:rPr>
      <w:b/>
      <w:bCs/>
      <w:sz w:val="20"/>
      <w:szCs w:val="20"/>
    </w:rPr>
  </w:style>
  <w:style w:type="paragraph" w:styleId="NormalWeb">
    <w:name w:val="Normal (Web)"/>
    <w:basedOn w:val="Normal"/>
    <w:uiPriority w:val="99"/>
    <w:unhideWhenUsed/>
    <w:rsid w:val="009C7293"/>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9C729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C7293"/>
    <w:rPr>
      <w:rFonts w:ascii="Arial" w:eastAsia="Times New Roman" w:hAnsi="Arial" w:cs="Arial"/>
      <w:vanish/>
      <w:kern w:val="0"/>
      <w:sz w:val="16"/>
      <w:szCs w:val="16"/>
      <w14:ligatures w14:val="none"/>
    </w:rPr>
  </w:style>
  <w:style w:type="paragraph" w:customStyle="1" w:styleId="paragraph">
    <w:name w:val="paragraph"/>
    <w:basedOn w:val="Normal"/>
    <w:rsid w:val="00314B50"/>
    <w:pPr>
      <w:spacing w:before="100" w:beforeAutospacing="1" w:after="100" w:afterAutospacing="1"/>
    </w:pPr>
  </w:style>
  <w:style w:type="paragraph" w:styleId="Header">
    <w:name w:val="header"/>
    <w:basedOn w:val="Normal"/>
    <w:link w:val="HeaderChar"/>
    <w:uiPriority w:val="99"/>
    <w:unhideWhenUsed/>
    <w:rsid w:val="008C2449"/>
    <w:pPr>
      <w:tabs>
        <w:tab w:val="center" w:pos="4680"/>
        <w:tab w:val="right" w:pos="9360"/>
      </w:tabs>
    </w:pPr>
  </w:style>
  <w:style w:type="character" w:customStyle="1" w:styleId="HeaderChar">
    <w:name w:val="Header Char"/>
    <w:basedOn w:val="DefaultParagraphFont"/>
    <w:link w:val="Header"/>
    <w:uiPriority w:val="99"/>
    <w:rsid w:val="008C2449"/>
  </w:style>
  <w:style w:type="paragraph" w:styleId="Footer">
    <w:name w:val="footer"/>
    <w:basedOn w:val="Normal"/>
    <w:link w:val="FooterChar"/>
    <w:uiPriority w:val="99"/>
    <w:unhideWhenUsed/>
    <w:rsid w:val="008C2449"/>
    <w:pPr>
      <w:tabs>
        <w:tab w:val="center" w:pos="4680"/>
        <w:tab w:val="right" w:pos="9360"/>
      </w:tabs>
    </w:pPr>
  </w:style>
  <w:style w:type="character" w:customStyle="1" w:styleId="FooterChar">
    <w:name w:val="Footer Char"/>
    <w:basedOn w:val="DefaultParagraphFont"/>
    <w:link w:val="Footer"/>
    <w:uiPriority w:val="99"/>
    <w:rsid w:val="008C2449"/>
  </w:style>
  <w:style w:type="character" w:customStyle="1" w:styleId="apple-converted-space">
    <w:name w:val="apple-converted-space"/>
    <w:basedOn w:val="DefaultParagraphFont"/>
    <w:rsid w:val="006317B1"/>
  </w:style>
  <w:style w:type="paragraph" w:styleId="ListParagraph">
    <w:name w:val="List Paragraph"/>
    <w:basedOn w:val="Normal"/>
    <w:uiPriority w:val="34"/>
    <w:qFormat/>
    <w:rsid w:val="00B531CD"/>
    <w:pPr>
      <w:ind w:left="720"/>
      <w:contextualSpacing/>
    </w:pPr>
  </w:style>
  <w:style w:type="character" w:styleId="Emphasis">
    <w:name w:val="Emphasis"/>
    <w:basedOn w:val="DefaultParagraphFont"/>
    <w:uiPriority w:val="20"/>
    <w:qFormat/>
    <w:rsid w:val="00FD0978"/>
    <w:rPr>
      <w:i/>
      <w:iCs/>
    </w:rPr>
  </w:style>
  <w:style w:type="character" w:customStyle="1" w:styleId="katex-mathml">
    <w:name w:val="katex-mathml"/>
    <w:basedOn w:val="DefaultParagraphFont"/>
    <w:rsid w:val="00675534"/>
  </w:style>
  <w:style w:type="character" w:customStyle="1" w:styleId="mord">
    <w:name w:val="mord"/>
    <w:basedOn w:val="DefaultParagraphFont"/>
    <w:rsid w:val="00675534"/>
  </w:style>
  <w:style w:type="character" w:customStyle="1" w:styleId="mrel">
    <w:name w:val="mrel"/>
    <w:basedOn w:val="DefaultParagraphFont"/>
    <w:rsid w:val="00675534"/>
  </w:style>
  <w:style w:type="character" w:customStyle="1" w:styleId="mopen">
    <w:name w:val="mopen"/>
    <w:basedOn w:val="DefaultParagraphFont"/>
    <w:rsid w:val="00675534"/>
  </w:style>
  <w:style w:type="character" w:customStyle="1" w:styleId="mbin">
    <w:name w:val="mbin"/>
    <w:basedOn w:val="DefaultParagraphFont"/>
    <w:rsid w:val="00675534"/>
  </w:style>
  <w:style w:type="character" w:customStyle="1" w:styleId="vlist-s">
    <w:name w:val="vlist-s"/>
    <w:basedOn w:val="DefaultParagraphFont"/>
    <w:rsid w:val="00675534"/>
  </w:style>
  <w:style w:type="character" w:customStyle="1" w:styleId="mclose">
    <w:name w:val="mclose"/>
    <w:basedOn w:val="DefaultParagraphFont"/>
    <w:rsid w:val="00675534"/>
  </w:style>
  <w:style w:type="character" w:customStyle="1" w:styleId="mpunct">
    <w:name w:val="mpunct"/>
    <w:basedOn w:val="DefaultParagraphFont"/>
    <w:rsid w:val="00675534"/>
  </w:style>
  <w:style w:type="character" w:customStyle="1" w:styleId="mop">
    <w:name w:val="mop"/>
    <w:basedOn w:val="DefaultParagraphFont"/>
    <w:rsid w:val="00675534"/>
  </w:style>
  <w:style w:type="character" w:styleId="HTMLCode">
    <w:name w:val="HTML Code"/>
    <w:basedOn w:val="DefaultParagraphFont"/>
    <w:uiPriority w:val="99"/>
    <w:semiHidden/>
    <w:unhideWhenUsed/>
    <w:rsid w:val="00675534"/>
    <w:rPr>
      <w:rFonts w:ascii="Courier New" w:eastAsia="Times New Roman" w:hAnsi="Courier New" w:cs="Courier New"/>
      <w:sz w:val="20"/>
      <w:szCs w:val="20"/>
    </w:rPr>
  </w:style>
  <w:style w:type="character" w:styleId="PlaceholderText">
    <w:name w:val="Placeholder Text"/>
    <w:basedOn w:val="DefaultParagraphFont"/>
    <w:uiPriority w:val="99"/>
    <w:semiHidden/>
    <w:rsid w:val="008C6A92"/>
    <w:rPr>
      <w:color w:val="666666"/>
    </w:rPr>
  </w:style>
  <w:style w:type="paragraph" w:styleId="NoSpacing">
    <w:name w:val="No Spacing"/>
    <w:uiPriority w:val="1"/>
    <w:qFormat/>
    <w:rsid w:val="5FEEC8F4"/>
    <w:pPr>
      <w:spacing w:after="0"/>
    </w:pPr>
  </w:style>
  <w:style w:type="character" w:styleId="Hyperlink">
    <w:name w:val="Hyperlink"/>
    <w:basedOn w:val="DefaultParagraphFont"/>
    <w:uiPriority w:val="99"/>
    <w:semiHidden/>
    <w:unhideWhenUsed/>
    <w:rsid w:val="00E1743B"/>
    <w:rPr>
      <w:color w:val="0000FF"/>
      <w:u w:val="single"/>
    </w:rPr>
  </w:style>
  <w:style w:type="character" w:styleId="FollowedHyperlink">
    <w:name w:val="FollowedHyperlink"/>
    <w:basedOn w:val="DefaultParagraphFont"/>
    <w:uiPriority w:val="99"/>
    <w:semiHidden/>
    <w:unhideWhenUsed/>
    <w:rsid w:val="00A84CA7"/>
    <w:rPr>
      <w:color w:val="954F72" w:themeColor="followedHyperlink"/>
      <w:u w:val="single"/>
    </w:rPr>
  </w:style>
  <w:style w:type="paragraph" w:customStyle="1" w:styleId="p1">
    <w:name w:val="p1"/>
    <w:basedOn w:val="Normal"/>
    <w:rsid w:val="0049236D"/>
    <w:pPr>
      <w:spacing w:before="100" w:beforeAutospacing="1" w:after="100" w:afterAutospacing="1"/>
    </w:pPr>
  </w:style>
  <w:style w:type="character" w:customStyle="1" w:styleId="s1">
    <w:name w:val="s1"/>
    <w:basedOn w:val="DefaultParagraphFont"/>
    <w:rsid w:val="00417C0C"/>
  </w:style>
  <w:style w:type="paragraph" w:customStyle="1" w:styleId="p2">
    <w:name w:val="p2"/>
    <w:basedOn w:val="Normal"/>
    <w:rsid w:val="00417C0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9064">
      <w:bodyDiv w:val="1"/>
      <w:marLeft w:val="0"/>
      <w:marRight w:val="0"/>
      <w:marTop w:val="0"/>
      <w:marBottom w:val="0"/>
      <w:divBdr>
        <w:top w:val="none" w:sz="0" w:space="0" w:color="auto"/>
        <w:left w:val="none" w:sz="0" w:space="0" w:color="auto"/>
        <w:bottom w:val="none" w:sz="0" w:space="0" w:color="auto"/>
        <w:right w:val="none" w:sz="0" w:space="0" w:color="auto"/>
      </w:divBdr>
    </w:div>
    <w:div w:id="8409885">
      <w:bodyDiv w:val="1"/>
      <w:marLeft w:val="0"/>
      <w:marRight w:val="0"/>
      <w:marTop w:val="0"/>
      <w:marBottom w:val="0"/>
      <w:divBdr>
        <w:top w:val="none" w:sz="0" w:space="0" w:color="auto"/>
        <w:left w:val="none" w:sz="0" w:space="0" w:color="auto"/>
        <w:bottom w:val="none" w:sz="0" w:space="0" w:color="auto"/>
        <w:right w:val="none" w:sz="0" w:space="0" w:color="auto"/>
      </w:divBdr>
    </w:div>
    <w:div w:id="14699723">
      <w:bodyDiv w:val="1"/>
      <w:marLeft w:val="0"/>
      <w:marRight w:val="0"/>
      <w:marTop w:val="0"/>
      <w:marBottom w:val="0"/>
      <w:divBdr>
        <w:top w:val="none" w:sz="0" w:space="0" w:color="auto"/>
        <w:left w:val="none" w:sz="0" w:space="0" w:color="auto"/>
        <w:bottom w:val="none" w:sz="0" w:space="0" w:color="auto"/>
        <w:right w:val="none" w:sz="0" w:space="0" w:color="auto"/>
      </w:divBdr>
    </w:div>
    <w:div w:id="32267042">
      <w:bodyDiv w:val="1"/>
      <w:marLeft w:val="0"/>
      <w:marRight w:val="0"/>
      <w:marTop w:val="0"/>
      <w:marBottom w:val="0"/>
      <w:divBdr>
        <w:top w:val="none" w:sz="0" w:space="0" w:color="auto"/>
        <w:left w:val="none" w:sz="0" w:space="0" w:color="auto"/>
        <w:bottom w:val="none" w:sz="0" w:space="0" w:color="auto"/>
        <w:right w:val="none" w:sz="0" w:space="0" w:color="auto"/>
      </w:divBdr>
    </w:div>
    <w:div w:id="51856596">
      <w:bodyDiv w:val="1"/>
      <w:marLeft w:val="0"/>
      <w:marRight w:val="0"/>
      <w:marTop w:val="0"/>
      <w:marBottom w:val="0"/>
      <w:divBdr>
        <w:top w:val="none" w:sz="0" w:space="0" w:color="auto"/>
        <w:left w:val="none" w:sz="0" w:space="0" w:color="auto"/>
        <w:bottom w:val="none" w:sz="0" w:space="0" w:color="auto"/>
        <w:right w:val="none" w:sz="0" w:space="0" w:color="auto"/>
      </w:divBdr>
    </w:div>
    <w:div w:id="52898067">
      <w:bodyDiv w:val="1"/>
      <w:marLeft w:val="0"/>
      <w:marRight w:val="0"/>
      <w:marTop w:val="0"/>
      <w:marBottom w:val="0"/>
      <w:divBdr>
        <w:top w:val="none" w:sz="0" w:space="0" w:color="auto"/>
        <w:left w:val="none" w:sz="0" w:space="0" w:color="auto"/>
        <w:bottom w:val="none" w:sz="0" w:space="0" w:color="auto"/>
        <w:right w:val="none" w:sz="0" w:space="0" w:color="auto"/>
      </w:divBdr>
    </w:div>
    <w:div w:id="63649547">
      <w:bodyDiv w:val="1"/>
      <w:marLeft w:val="0"/>
      <w:marRight w:val="0"/>
      <w:marTop w:val="0"/>
      <w:marBottom w:val="0"/>
      <w:divBdr>
        <w:top w:val="none" w:sz="0" w:space="0" w:color="auto"/>
        <w:left w:val="none" w:sz="0" w:space="0" w:color="auto"/>
        <w:bottom w:val="none" w:sz="0" w:space="0" w:color="auto"/>
        <w:right w:val="none" w:sz="0" w:space="0" w:color="auto"/>
      </w:divBdr>
    </w:div>
    <w:div w:id="64689941">
      <w:bodyDiv w:val="1"/>
      <w:marLeft w:val="0"/>
      <w:marRight w:val="0"/>
      <w:marTop w:val="0"/>
      <w:marBottom w:val="0"/>
      <w:divBdr>
        <w:top w:val="none" w:sz="0" w:space="0" w:color="auto"/>
        <w:left w:val="none" w:sz="0" w:space="0" w:color="auto"/>
        <w:bottom w:val="none" w:sz="0" w:space="0" w:color="auto"/>
        <w:right w:val="none" w:sz="0" w:space="0" w:color="auto"/>
      </w:divBdr>
    </w:div>
    <w:div w:id="76483924">
      <w:bodyDiv w:val="1"/>
      <w:marLeft w:val="0"/>
      <w:marRight w:val="0"/>
      <w:marTop w:val="0"/>
      <w:marBottom w:val="0"/>
      <w:divBdr>
        <w:top w:val="none" w:sz="0" w:space="0" w:color="auto"/>
        <w:left w:val="none" w:sz="0" w:space="0" w:color="auto"/>
        <w:bottom w:val="none" w:sz="0" w:space="0" w:color="auto"/>
        <w:right w:val="none" w:sz="0" w:space="0" w:color="auto"/>
      </w:divBdr>
    </w:div>
    <w:div w:id="88938654">
      <w:bodyDiv w:val="1"/>
      <w:marLeft w:val="0"/>
      <w:marRight w:val="0"/>
      <w:marTop w:val="0"/>
      <w:marBottom w:val="0"/>
      <w:divBdr>
        <w:top w:val="none" w:sz="0" w:space="0" w:color="auto"/>
        <w:left w:val="none" w:sz="0" w:space="0" w:color="auto"/>
        <w:bottom w:val="none" w:sz="0" w:space="0" w:color="auto"/>
        <w:right w:val="none" w:sz="0" w:space="0" w:color="auto"/>
      </w:divBdr>
    </w:div>
    <w:div w:id="97415360">
      <w:bodyDiv w:val="1"/>
      <w:marLeft w:val="0"/>
      <w:marRight w:val="0"/>
      <w:marTop w:val="0"/>
      <w:marBottom w:val="0"/>
      <w:divBdr>
        <w:top w:val="none" w:sz="0" w:space="0" w:color="auto"/>
        <w:left w:val="none" w:sz="0" w:space="0" w:color="auto"/>
        <w:bottom w:val="none" w:sz="0" w:space="0" w:color="auto"/>
        <w:right w:val="none" w:sz="0" w:space="0" w:color="auto"/>
      </w:divBdr>
    </w:div>
    <w:div w:id="97483196">
      <w:bodyDiv w:val="1"/>
      <w:marLeft w:val="0"/>
      <w:marRight w:val="0"/>
      <w:marTop w:val="0"/>
      <w:marBottom w:val="0"/>
      <w:divBdr>
        <w:top w:val="none" w:sz="0" w:space="0" w:color="auto"/>
        <w:left w:val="none" w:sz="0" w:space="0" w:color="auto"/>
        <w:bottom w:val="none" w:sz="0" w:space="0" w:color="auto"/>
        <w:right w:val="none" w:sz="0" w:space="0" w:color="auto"/>
      </w:divBdr>
    </w:div>
    <w:div w:id="107818841">
      <w:bodyDiv w:val="1"/>
      <w:marLeft w:val="0"/>
      <w:marRight w:val="0"/>
      <w:marTop w:val="0"/>
      <w:marBottom w:val="0"/>
      <w:divBdr>
        <w:top w:val="none" w:sz="0" w:space="0" w:color="auto"/>
        <w:left w:val="none" w:sz="0" w:space="0" w:color="auto"/>
        <w:bottom w:val="none" w:sz="0" w:space="0" w:color="auto"/>
        <w:right w:val="none" w:sz="0" w:space="0" w:color="auto"/>
      </w:divBdr>
    </w:div>
    <w:div w:id="112094849">
      <w:bodyDiv w:val="1"/>
      <w:marLeft w:val="0"/>
      <w:marRight w:val="0"/>
      <w:marTop w:val="0"/>
      <w:marBottom w:val="0"/>
      <w:divBdr>
        <w:top w:val="none" w:sz="0" w:space="0" w:color="auto"/>
        <w:left w:val="none" w:sz="0" w:space="0" w:color="auto"/>
        <w:bottom w:val="none" w:sz="0" w:space="0" w:color="auto"/>
        <w:right w:val="none" w:sz="0" w:space="0" w:color="auto"/>
      </w:divBdr>
    </w:div>
    <w:div w:id="114102266">
      <w:bodyDiv w:val="1"/>
      <w:marLeft w:val="0"/>
      <w:marRight w:val="0"/>
      <w:marTop w:val="0"/>
      <w:marBottom w:val="0"/>
      <w:divBdr>
        <w:top w:val="none" w:sz="0" w:space="0" w:color="auto"/>
        <w:left w:val="none" w:sz="0" w:space="0" w:color="auto"/>
        <w:bottom w:val="none" w:sz="0" w:space="0" w:color="auto"/>
        <w:right w:val="none" w:sz="0" w:space="0" w:color="auto"/>
      </w:divBdr>
    </w:div>
    <w:div w:id="129128193">
      <w:bodyDiv w:val="1"/>
      <w:marLeft w:val="0"/>
      <w:marRight w:val="0"/>
      <w:marTop w:val="0"/>
      <w:marBottom w:val="0"/>
      <w:divBdr>
        <w:top w:val="none" w:sz="0" w:space="0" w:color="auto"/>
        <w:left w:val="none" w:sz="0" w:space="0" w:color="auto"/>
        <w:bottom w:val="none" w:sz="0" w:space="0" w:color="auto"/>
        <w:right w:val="none" w:sz="0" w:space="0" w:color="auto"/>
      </w:divBdr>
    </w:div>
    <w:div w:id="133529377">
      <w:bodyDiv w:val="1"/>
      <w:marLeft w:val="0"/>
      <w:marRight w:val="0"/>
      <w:marTop w:val="0"/>
      <w:marBottom w:val="0"/>
      <w:divBdr>
        <w:top w:val="none" w:sz="0" w:space="0" w:color="auto"/>
        <w:left w:val="none" w:sz="0" w:space="0" w:color="auto"/>
        <w:bottom w:val="none" w:sz="0" w:space="0" w:color="auto"/>
        <w:right w:val="none" w:sz="0" w:space="0" w:color="auto"/>
      </w:divBdr>
    </w:div>
    <w:div w:id="140074343">
      <w:bodyDiv w:val="1"/>
      <w:marLeft w:val="0"/>
      <w:marRight w:val="0"/>
      <w:marTop w:val="0"/>
      <w:marBottom w:val="0"/>
      <w:divBdr>
        <w:top w:val="none" w:sz="0" w:space="0" w:color="auto"/>
        <w:left w:val="none" w:sz="0" w:space="0" w:color="auto"/>
        <w:bottom w:val="none" w:sz="0" w:space="0" w:color="auto"/>
        <w:right w:val="none" w:sz="0" w:space="0" w:color="auto"/>
      </w:divBdr>
    </w:div>
    <w:div w:id="146216601">
      <w:bodyDiv w:val="1"/>
      <w:marLeft w:val="0"/>
      <w:marRight w:val="0"/>
      <w:marTop w:val="0"/>
      <w:marBottom w:val="0"/>
      <w:divBdr>
        <w:top w:val="none" w:sz="0" w:space="0" w:color="auto"/>
        <w:left w:val="none" w:sz="0" w:space="0" w:color="auto"/>
        <w:bottom w:val="none" w:sz="0" w:space="0" w:color="auto"/>
        <w:right w:val="none" w:sz="0" w:space="0" w:color="auto"/>
      </w:divBdr>
    </w:div>
    <w:div w:id="157960859">
      <w:bodyDiv w:val="1"/>
      <w:marLeft w:val="0"/>
      <w:marRight w:val="0"/>
      <w:marTop w:val="0"/>
      <w:marBottom w:val="0"/>
      <w:divBdr>
        <w:top w:val="none" w:sz="0" w:space="0" w:color="auto"/>
        <w:left w:val="none" w:sz="0" w:space="0" w:color="auto"/>
        <w:bottom w:val="none" w:sz="0" w:space="0" w:color="auto"/>
        <w:right w:val="none" w:sz="0" w:space="0" w:color="auto"/>
      </w:divBdr>
    </w:div>
    <w:div w:id="164327847">
      <w:bodyDiv w:val="1"/>
      <w:marLeft w:val="0"/>
      <w:marRight w:val="0"/>
      <w:marTop w:val="0"/>
      <w:marBottom w:val="0"/>
      <w:divBdr>
        <w:top w:val="none" w:sz="0" w:space="0" w:color="auto"/>
        <w:left w:val="none" w:sz="0" w:space="0" w:color="auto"/>
        <w:bottom w:val="none" w:sz="0" w:space="0" w:color="auto"/>
        <w:right w:val="none" w:sz="0" w:space="0" w:color="auto"/>
      </w:divBdr>
    </w:div>
    <w:div w:id="169832731">
      <w:bodyDiv w:val="1"/>
      <w:marLeft w:val="0"/>
      <w:marRight w:val="0"/>
      <w:marTop w:val="0"/>
      <w:marBottom w:val="0"/>
      <w:divBdr>
        <w:top w:val="none" w:sz="0" w:space="0" w:color="auto"/>
        <w:left w:val="none" w:sz="0" w:space="0" w:color="auto"/>
        <w:bottom w:val="none" w:sz="0" w:space="0" w:color="auto"/>
        <w:right w:val="none" w:sz="0" w:space="0" w:color="auto"/>
      </w:divBdr>
    </w:div>
    <w:div w:id="187717979">
      <w:bodyDiv w:val="1"/>
      <w:marLeft w:val="0"/>
      <w:marRight w:val="0"/>
      <w:marTop w:val="0"/>
      <w:marBottom w:val="0"/>
      <w:divBdr>
        <w:top w:val="none" w:sz="0" w:space="0" w:color="auto"/>
        <w:left w:val="none" w:sz="0" w:space="0" w:color="auto"/>
        <w:bottom w:val="none" w:sz="0" w:space="0" w:color="auto"/>
        <w:right w:val="none" w:sz="0" w:space="0" w:color="auto"/>
      </w:divBdr>
    </w:div>
    <w:div w:id="189953946">
      <w:bodyDiv w:val="1"/>
      <w:marLeft w:val="0"/>
      <w:marRight w:val="0"/>
      <w:marTop w:val="0"/>
      <w:marBottom w:val="0"/>
      <w:divBdr>
        <w:top w:val="none" w:sz="0" w:space="0" w:color="auto"/>
        <w:left w:val="none" w:sz="0" w:space="0" w:color="auto"/>
        <w:bottom w:val="none" w:sz="0" w:space="0" w:color="auto"/>
        <w:right w:val="none" w:sz="0" w:space="0" w:color="auto"/>
      </w:divBdr>
      <w:divsChild>
        <w:div w:id="76833610">
          <w:marLeft w:val="0"/>
          <w:marRight w:val="0"/>
          <w:marTop w:val="0"/>
          <w:marBottom w:val="0"/>
          <w:divBdr>
            <w:top w:val="single" w:sz="2" w:space="0" w:color="E3E3E3"/>
            <w:left w:val="single" w:sz="2" w:space="0" w:color="E3E3E3"/>
            <w:bottom w:val="single" w:sz="2" w:space="0" w:color="E3E3E3"/>
            <w:right w:val="single" w:sz="2" w:space="0" w:color="E3E3E3"/>
          </w:divBdr>
          <w:divsChild>
            <w:div w:id="1395278959">
              <w:marLeft w:val="0"/>
              <w:marRight w:val="0"/>
              <w:marTop w:val="0"/>
              <w:marBottom w:val="0"/>
              <w:divBdr>
                <w:top w:val="single" w:sz="2" w:space="0" w:color="E3E3E3"/>
                <w:left w:val="single" w:sz="2" w:space="0" w:color="E3E3E3"/>
                <w:bottom w:val="single" w:sz="2" w:space="0" w:color="E3E3E3"/>
                <w:right w:val="single" w:sz="2" w:space="0" w:color="E3E3E3"/>
              </w:divBdr>
              <w:divsChild>
                <w:div w:id="1201480425">
                  <w:marLeft w:val="0"/>
                  <w:marRight w:val="0"/>
                  <w:marTop w:val="0"/>
                  <w:marBottom w:val="0"/>
                  <w:divBdr>
                    <w:top w:val="single" w:sz="2" w:space="0" w:color="E3E3E3"/>
                    <w:left w:val="single" w:sz="2" w:space="0" w:color="E3E3E3"/>
                    <w:bottom w:val="single" w:sz="2" w:space="0" w:color="E3E3E3"/>
                    <w:right w:val="single" w:sz="2" w:space="0" w:color="E3E3E3"/>
                  </w:divBdr>
                  <w:divsChild>
                    <w:div w:id="1450005001">
                      <w:marLeft w:val="0"/>
                      <w:marRight w:val="0"/>
                      <w:marTop w:val="0"/>
                      <w:marBottom w:val="0"/>
                      <w:divBdr>
                        <w:top w:val="single" w:sz="2" w:space="0" w:color="E3E3E3"/>
                        <w:left w:val="single" w:sz="2" w:space="0" w:color="E3E3E3"/>
                        <w:bottom w:val="single" w:sz="2" w:space="0" w:color="E3E3E3"/>
                        <w:right w:val="single" w:sz="2" w:space="0" w:color="E3E3E3"/>
                      </w:divBdr>
                      <w:divsChild>
                        <w:div w:id="623342259">
                          <w:marLeft w:val="0"/>
                          <w:marRight w:val="0"/>
                          <w:marTop w:val="0"/>
                          <w:marBottom w:val="0"/>
                          <w:divBdr>
                            <w:top w:val="single" w:sz="2" w:space="0" w:color="E3E3E3"/>
                            <w:left w:val="single" w:sz="2" w:space="0" w:color="E3E3E3"/>
                            <w:bottom w:val="single" w:sz="2" w:space="0" w:color="E3E3E3"/>
                            <w:right w:val="single" w:sz="2" w:space="0" w:color="E3E3E3"/>
                          </w:divBdr>
                          <w:divsChild>
                            <w:div w:id="279799416">
                              <w:marLeft w:val="0"/>
                              <w:marRight w:val="0"/>
                              <w:marTop w:val="0"/>
                              <w:marBottom w:val="0"/>
                              <w:divBdr>
                                <w:top w:val="single" w:sz="2" w:space="0" w:color="E3E3E3"/>
                                <w:left w:val="single" w:sz="2" w:space="0" w:color="E3E3E3"/>
                                <w:bottom w:val="single" w:sz="2" w:space="0" w:color="E3E3E3"/>
                                <w:right w:val="single" w:sz="2" w:space="0" w:color="E3E3E3"/>
                              </w:divBdr>
                              <w:divsChild>
                                <w:div w:id="611207030">
                                  <w:marLeft w:val="0"/>
                                  <w:marRight w:val="0"/>
                                  <w:marTop w:val="100"/>
                                  <w:marBottom w:val="100"/>
                                  <w:divBdr>
                                    <w:top w:val="single" w:sz="2" w:space="0" w:color="E3E3E3"/>
                                    <w:left w:val="single" w:sz="2" w:space="0" w:color="E3E3E3"/>
                                    <w:bottom w:val="single" w:sz="2" w:space="0" w:color="E3E3E3"/>
                                    <w:right w:val="single" w:sz="2" w:space="0" w:color="E3E3E3"/>
                                  </w:divBdr>
                                  <w:divsChild>
                                    <w:div w:id="1166700372">
                                      <w:marLeft w:val="0"/>
                                      <w:marRight w:val="0"/>
                                      <w:marTop w:val="0"/>
                                      <w:marBottom w:val="0"/>
                                      <w:divBdr>
                                        <w:top w:val="single" w:sz="2" w:space="0" w:color="E3E3E3"/>
                                        <w:left w:val="single" w:sz="2" w:space="0" w:color="E3E3E3"/>
                                        <w:bottom w:val="single" w:sz="2" w:space="0" w:color="E3E3E3"/>
                                        <w:right w:val="single" w:sz="2" w:space="0" w:color="E3E3E3"/>
                                      </w:divBdr>
                                      <w:divsChild>
                                        <w:div w:id="622225057">
                                          <w:marLeft w:val="0"/>
                                          <w:marRight w:val="0"/>
                                          <w:marTop w:val="0"/>
                                          <w:marBottom w:val="0"/>
                                          <w:divBdr>
                                            <w:top w:val="single" w:sz="2" w:space="0" w:color="E3E3E3"/>
                                            <w:left w:val="single" w:sz="2" w:space="0" w:color="E3E3E3"/>
                                            <w:bottom w:val="single" w:sz="2" w:space="0" w:color="E3E3E3"/>
                                            <w:right w:val="single" w:sz="2" w:space="0" w:color="E3E3E3"/>
                                          </w:divBdr>
                                          <w:divsChild>
                                            <w:div w:id="1417938225">
                                              <w:marLeft w:val="0"/>
                                              <w:marRight w:val="0"/>
                                              <w:marTop w:val="0"/>
                                              <w:marBottom w:val="0"/>
                                              <w:divBdr>
                                                <w:top w:val="single" w:sz="2" w:space="0" w:color="E3E3E3"/>
                                                <w:left w:val="single" w:sz="2" w:space="0" w:color="E3E3E3"/>
                                                <w:bottom w:val="single" w:sz="2" w:space="0" w:color="E3E3E3"/>
                                                <w:right w:val="single" w:sz="2" w:space="0" w:color="E3E3E3"/>
                                              </w:divBdr>
                                              <w:divsChild>
                                                <w:div w:id="767889034">
                                                  <w:marLeft w:val="0"/>
                                                  <w:marRight w:val="0"/>
                                                  <w:marTop w:val="0"/>
                                                  <w:marBottom w:val="0"/>
                                                  <w:divBdr>
                                                    <w:top w:val="single" w:sz="2" w:space="0" w:color="E3E3E3"/>
                                                    <w:left w:val="single" w:sz="2" w:space="0" w:color="E3E3E3"/>
                                                    <w:bottom w:val="single" w:sz="2" w:space="0" w:color="E3E3E3"/>
                                                    <w:right w:val="single" w:sz="2" w:space="0" w:color="E3E3E3"/>
                                                  </w:divBdr>
                                                  <w:divsChild>
                                                    <w:div w:id="664548800">
                                                      <w:marLeft w:val="0"/>
                                                      <w:marRight w:val="0"/>
                                                      <w:marTop w:val="0"/>
                                                      <w:marBottom w:val="0"/>
                                                      <w:divBdr>
                                                        <w:top w:val="single" w:sz="2" w:space="0" w:color="E3E3E3"/>
                                                        <w:left w:val="single" w:sz="2" w:space="0" w:color="E3E3E3"/>
                                                        <w:bottom w:val="single" w:sz="2" w:space="0" w:color="E3E3E3"/>
                                                        <w:right w:val="single" w:sz="2" w:space="0" w:color="E3E3E3"/>
                                                      </w:divBdr>
                                                      <w:divsChild>
                                                        <w:div w:id="20097495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79207288">
          <w:marLeft w:val="0"/>
          <w:marRight w:val="0"/>
          <w:marTop w:val="0"/>
          <w:marBottom w:val="0"/>
          <w:divBdr>
            <w:top w:val="none" w:sz="0" w:space="0" w:color="auto"/>
            <w:left w:val="none" w:sz="0" w:space="0" w:color="auto"/>
            <w:bottom w:val="none" w:sz="0" w:space="0" w:color="auto"/>
            <w:right w:val="none" w:sz="0" w:space="0" w:color="auto"/>
          </w:divBdr>
        </w:div>
      </w:divsChild>
    </w:div>
    <w:div w:id="203178559">
      <w:bodyDiv w:val="1"/>
      <w:marLeft w:val="0"/>
      <w:marRight w:val="0"/>
      <w:marTop w:val="0"/>
      <w:marBottom w:val="0"/>
      <w:divBdr>
        <w:top w:val="none" w:sz="0" w:space="0" w:color="auto"/>
        <w:left w:val="none" w:sz="0" w:space="0" w:color="auto"/>
        <w:bottom w:val="none" w:sz="0" w:space="0" w:color="auto"/>
        <w:right w:val="none" w:sz="0" w:space="0" w:color="auto"/>
      </w:divBdr>
    </w:div>
    <w:div w:id="206648720">
      <w:bodyDiv w:val="1"/>
      <w:marLeft w:val="0"/>
      <w:marRight w:val="0"/>
      <w:marTop w:val="0"/>
      <w:marBottom w:val="0"/>
      <w:divBdr>
        <w:top w:val="none" w:sz="0" w:space="0" w:color="auto"/>
        <w:left w:val="none" w:sz="0" w:space="0" w:color="auto"/>
        <w:bottom w:val="none" w:sz="0" w:space="0" w:color="auto"/>
        <w:right w:val="none" w:sz="0" w:space="0" w:color="auto"/>
      </w:divBdr>
      <w:divsChild>
        <w:div w:id="104933172">
          <w:marLeft w:val="0"/>
          <w:marRight w:val="0"/>
          <w:marTop w:val="0"/>
          <w:marBottom w:val="0"/>
          <w:divBdr>
            <w:top w:val="none" w:sz="0" w:space="0" w:color="auto"/>
            <w:left w:val="none" w:sz="0" w:space="0" w:color="auto"/>
            <w:bottom w:val="none" w:sz="0" w:space="0" w:color="auto"/>
            <w:right w:val="none" w:sz="0" w:space="0" w:color="auto"/>
          </w:divBdr>
        </w:div>
        <w:div w:id="317149370">
          <w:marLeft w:val="0"/>
          <w:marRight w:val="0"/>
          <w:marTop w:val="0"/>
          <w:marBottom w:val="0"/>
          <w:divBdr>
            <w:top w:val="none" w:sz="0" w:space="0" w:color="auto"/>
            <w:left w:val="none" w:sz="0" w:space="0" w:color="auto"/>
            <w:bottom w:val="none" w:sz="0" w:space="0" w:color="auto"/>
            <w:right w:val="none" w:sz="0" w:space="0" w:color="auto"/>
          </w:divBdr>
        </w:div>
        <w:div w:id="1505897662">
          <w:marLeft w:val="0"/>
          <w:marRight w:val="0"/>
          <w:marTop w:val="0"/>
          <w:marBottom w:val="0"/>
          <w:divBdr>
            <w:top w:val="none" w:sz="0" w:space="0" w:color="auto"/>
            <w:left w:val="none" w:sz="0" w:space="0" w:color="auto"/>
            <w:bottom w:val="none" w:sz="0" w:space="0" w:color="auto"/>
            <w:right w:val="none" w:sz="0" w:space="0" w:color="auto"/>
          </w:divBdr>
        </w:div>
        <w:div w:id="1872566373">
          <w:marLeft w:val="0"/>
          <w:marRight w:val="0"/>
          <w:marTop w:val="0"/>
          <w:marBottom w:val="0"/>
          <w:divBdr>
            <w:top w:val="none" w:sz="0" w:space="0" w:color="auto"/>
            <w:left w:val="none" w:sz="0" w:space="0" w:color="auto"/>
            <w:bottom w:val="none" w:sz="0" w:space="0" w:color="auto"/>
            <w:right w:val="none" w:sz="0" w:space="0" w:color="auto"/>
          </w:divBdr>
        </w:div>
      </w:divsChild>
    </w:div>
    <w:div w:id="218788702">
      <w:bodyDiv w:val="1"/>
      <w:marLeft w:val="0"/>
      <w:marRight w:val="0"/>
      <w:marTop w:val="0"/>
      <w:marBottom w:val="0"/>
      <w:divBdr>
        <w:top w:val="none" w:sz="0" w:space="0" w:color="auto"/>
        <w:left w:val="none" w:sz="0" w:space="0" w:color="auto"/>
        <w:bottom w:val="none" w:sz="0" w:space="0" w:color="auto"/>
        <w:right w:val="none" w:sz="0" w:space="0" w:color="auto"/>
      </w:divBdr>
    </w:div>
    <w:div w:id="225772711">
      <w:bodyDiv w:val="1"/>
      <w:marLeft w:val="0"/>
      <w:marRight w:val="0"/>
      <w:marTop w:val="0"/>
      <w:marBottom w:val="0"/>
      <w:divBdr>
        <w:top w:val="none" w:sz="0" w:space="0" w:color="auto"/>
        <w:left w:val="none" w:sz="0" w:space="0" w:color="auto"/>
        <w:bottom w:val="none" w:sz="0" w:space="0" w:color="auto"/>
        <w:right w:val="none" w:sz="0" w:space="0" w:color="auto"/>
      </w:divBdr>
    </w:div>
    <w:div w:id="229927135">
      <w:bodyDiv w:val="1"/>
      <w:marLeft w:val="0"/>
      <w:marRight w:val="0"/>
      <w:marTop w:val="0"/>
      <w:marBottom w:val="0"/>
      <w:divBdr>
        <w:top w:val="none" w:sz="0" w:space="0" w:color="auto"/>
        <w:left w:val="none" w:sz="0" w:space="0" w:color="auto"/>
        <w:bottom w:val="none" w:sz="0" w:space="0" w:color="auto"/>
        <w:right w:val="none" w:sz="0" w:space="0" w:color="auto"/>
      </w:divBdr>
    </w:div>
    <w:div w:id="253244458">
      <w:bodyDiv w:val="1"/>
      <w:marLeft w:val="0"/>
      <w:marRight w:val="0"/>
      <w:marTop w:val="0"/>
      <w:marBottom w:val="0"/>
      <w:divBdr>
        <w:top w:val="none" w:sz="0" w:space="0" w:color="auto"/>
        <w:left w:val="none" w:sz="0" w:space="0" w:color="auto"/>
        <w:bottom w:val="none" w:sz="0" w:space="0" w:color="auto"/>
        <w:right w:val="none" w:sz="0" w:space="0" w:color="auto"/>
      </w:divBdr>
    </w:div>
    <w:div w:id="253979543">
      <w:bodyDiv w:val="1"/>
      <w:marLeft w:val="0"/>
      <w:marRight w:val="0"/>
      <w:marTop w:val="0"/>
      <w:marBottom w:val="0"/>
      <w:divBdr>
        <w:top w:val="none" w:sz="0" w:space="0" w:color="auto"/>
        <w:left w:val="none" w:sz="0" w:space="0" w:color="auto"/>
        <w:bottom w:val="none" w:sz="0" w:space="0" w:color="auto"/>
        <w:right w:val="none" w:sz="0" w:space="0" w:color="auto"/>
      </w:divBdr>
    </w:div>
    <w:div w:id="275216016">
      <w:bodyDiv w:val="1"/>
      <w:marLeft w:val="0"/>
      <w:marRight w:val="0"/>
      <w:marTop w:val="0"/>
      <w:marBottom w:val="0"/>
      <w:divBdr>
        <w:top w:val="none" w:sz="0" w:space="0" w:color="auto"/>
        <w:left w:val="none" w:sz="0" w:space="0" w:color="auto"/>
        <w:bottom w:val="none" w:sz="0" w:space="0" w:color="auto"/>
        <w:right w:val="none" w:sz="0" w:space="0" w:color="auto"/>
      </w:divBdr>
    </w:div>
    <w:div w:id="278420549">
      <w:bodyDiv w:val="1"/>
      <w:marLeft w:val="0"/>
      <w:marRight w:val="0"/>
      <w:marTop w:val="0"/>
      <w:marBottom w:val="0"/>
      <w:divBdr>
        <w:top w:val="none" w:sz="0" w:space="0" w:color="auto"/>
        <w:left w:val="none" w:sz="0" w:space="0" w:color="auto"/>
        <w:bottom w:val="none" w:sz="0" w:space="0" w:color="auto"/>
        <w:right w:val="none" w:sz="0" w:space="0" w:color="auto"/>
      </w:divBdr>
    </w:div>
    <w:div w:id="291137614">
      <w:bodyDiv w:val="1"/>
      <w:marLeft w:val="0"/>
      <w:marRight w:val="0"/>
      <w:marTop w:val="0"/>
      <w:marBottom w:val="0"/>
      <w:divBdr>
        <w:top w:val="none" w:sz="0" w:space="0" w:color="auto"/>
        <w:left w:val="none" w:sz="0" w:space="0" w:color="auto"/>
        <w:bottom w:val="none" w:sz="0" w:space="0" w:color="auto"/>
        <w:right w:val="none" w:sz="0" w:space="0" w:color="auto"/>
      </w:divBdr>
    </w:div>
    <w:div w:id="296834140">
      <w:bodyDiv w:val="1"/>
      <w:marLeft w:val="0"/>
      <w:marRight w:val="0"/>
      <w:marTop w:val="0"/>
      <w:marBottom w:val="0"/>
      <w:divBdr>
        <w:top w:val="none" w:sz="0" w:space="0" w:color="auto"/>
        <w:left w:val="none" w:sz="0" w:space="0" w:color="auto"/>
        <w:bottom w:val="none" w:sz="0" w:space="0" w:color="auto"/>
        <w:right w:val="none" w:sz="0" w:space="0" w:color="auto"/>
      </w:divBdr>
    </w:div>
    <w:div w:id="300967256">
      <w:bodyDiv w:val="1"/>
      <w:marLeft w:val="0"/>
      <w:marRight w:val="0"/>
      <w:marTop w:val="0"/>
      <w:marBottom w:val="0"/>
      <w:divBdr>
        <w:top w:val="none" w:sz="0" w:space="0" w:color="auto"/>
        <w:left w:val="none" w:sz="0" w:space="0" w:color="auto"/>
        <w:bottom w:val="none" w:sz="0" w:space="0" w:color="auto"/>
        <w:right w:val="none" w:sz="0" w:space="0" w:color="auto"/>
      </w:divBdr>
    </w:div>
    <w:div w:id="301885292">
      <w:bodyDiv w:val="1"/>
      <w:marLeft w:val="0"/>
      <w:marRight w:val="0"/>
      <w:marTop w:val="0"/>
      <w:marBottom w:val="0"/>
      <w:divBdr>
        <w:top w:val="none" w:sz="0" w:space="0" w:color="auto"/>
        <w:left w:val="none" w:sz="0" w:space="0" w:color="auto"/>
        <w:bottom w:val="none" w:sz="0" w:space="0" w:color="auto"/>
        <w:right w:val="none" w:sz="0" w:space="0" w:color="auto"/>
      </w:divBdr>
    </w:div>
    <w:div w:id="304434813">
      <w:bodyDiv w:val="1"/>
      <w:marLeft w:val="0"/>
      <w:marRight w:val="0"/>
      <w:marTop w:val="0"/>
      <w:marBottom w:val="0"/>
      <w:divBdr>
        <w:top w:val="none" w:sz="0" w:space="0" w:color="auto"/>
        <w:left w:val="none" w:sz="0" w:space="0" w:color="auto"/>
        <w:bottom w:val="none" w:sz="0" w:space="0" w:color="auto"/>
        <w:right w:val="none" w:sz="0" w:space="0" w:color="auto"/>
      </w:divBdr>
    </w:div>
    <w:div w:id="316612175">
      <w:bodyDiv w:val="1"/>
      <w:marLeft w:val="0"/>
      <w:marRight w:val="0"/>
      <w:marTop w:val="0"/>
      <w:marBottom w:val="0"/>
      <w:divBdr>
        <w:top w:val="none" w:sz="0" w:space="0" w:color="auto"/>
        <w:left w:val="none" w:sz="0" w:space="0" w:color="auto"/>
        <w:bottom w:val="none" w:sz="0" w:space="0" w:color="auto"/>
        <w:right w:val="none" w:sz="0" w:space="0" w:color="auto"/>
      </w:divBdr>
    </w:div>
    <w:div w:id="324163005">
      <w:bodyDiv w:val="1"/>
      <w:marLeft w:val="0"/>
      <w:marRight w:val="0"/>
      <w:marTop w:val="0"/>
      <w:marBottom w:val="0"/>
      <w:divBdr>
        <w:top w:val="none" w:sz="0" w:space="0" w:color="auto"/>
        <w:left w:val="none" w:sz="0" w:space="0" w:color="auto"/>
        <w:bottom w:val="none" w:sz="0" w:space="0" w:color="auto"/>
        <w:right w:val="none" w:sz="0" w:space="0" w:color="auto"/>
      </w:divBdr>
    </w:div>
    <w:div w:id="333918497">
      <w:bodyDiv w:val="1"/>
      <w:marLeft w:val="0"/>
      <w:marRight w:val="0"/>
      <w:marTop w:val="0"/>
      <w:marBottom w:val="0"/>
      <w:divBdr>
        <w:top w:val="none" w:sz="0" w:space="0" w:color="auto"/>
        <w:left w:val="none" w:sz="0" w:space="0" w:color="auto"/>
        <w:bottom w:val="none" w:sz="0" w:space="0" w:color="auto"/>
        <w:right w:val="none" w:sz="0" w:space="0" w:color="auto"/>
      </w:divBdr>
    </w:div>
    <w:div w:id="333996299">
      <w:bodyDiv w:val="1"/>
      <w:marLeft w:val="0"/>
      <w:marRight w:val="0"/>
      <w:marTop w:val="0"/>
      <w:marBottom w:val="0"/>
      <w:divBdr>
        <w:top w:val="none" w:sz="0" w:space="0" w:color="auto"/>
        <w:left w:val="none" w:sz="0" w:space="0" w:color="auto"/>
        <w:bottom w:val="none" w:sz="0" w:space="0" w:color="auto"/>
        <w:right w:val="none" w:sz="0" w:space="0" w:color="auto"/>
      </w:divBdr>
    </w:div>
    <w:div w:id="343018723">
      <w:bodyDiv w:val="1"/>
      <w:marLeft w:val="0"/>
      <w:marRight w:val="0"/>
      <w:marTop w:val="0"/>
      <w:marBottom w:val="0"/>
      <w:divBdr>
        <w:top w:val="none" w:sz="0" w:space="0" w:color="auto"/>
        <w:left w:val="none" w:sz="0" w:space="0" w:color="auto"/>
        <w:bottom w:val="none" w:sz="0" w:space="0" w:color="auto"/>
        <w:right w:val="none" w:sz="0" w:space="0" w:color="auto"/>
      </w:divBdr>
      <w:divsChild>
        <w:div w:id="122966119">
          <w:marLeft w:val="0"/>
          <w:marRight w:val="0"/>
          <w:marTop w:val="0"/>
          <w:marBottom w:val="0"/>
          <w:divBdr>
            <w:top w:val="single" w:sz="2" w:space="0" w:color="E3E3E3"/>
            <w:left w:val="single" w:sz="2" w:space="0" w:color="E3E3E3"/>
            <w:bottom w:val="single" w:sz="2" w:space="0" w:color="E3E3E3"/>
            <w:right w:val="single" w:sz="2" w:space="0" w:color="E3E3E3"/>
          </w:divBdr>
          <w:divsChild>
            <w:div w:id="1920627894">
              <w:marLeft w:val="0"/>
              <w:marRight w:val="0"/>
              <w:marTop w:val="0"/>
              <w:marBottom w:val="0"/>
              <w:divBdr>
                <w:top w:val="single" w:sz="2" w:space="0" w:color="E3E3E3"/>
                <w:left w:val="single" w:sz="2" w:space="0" w:color="E3E3E3"/>
                <w:bottom w:val="single" w:sz="2" w:space="0" w:color="E3E3E3"/>
                <w:right w:val="single" w:sz="2" w:space="0" w:color="E3E3E3"/>
              </w:divBdr>
              <w:divsChild>
                <w:div w:id="1121612257">
                  <w:marLeft w:val="0"/>
                  <w:marRight w:val="0"/>
                  <w:marTop w:val="0"/>
                  <w:marBottom w:val="0"/>
                  <w:divBdr>
                    <w:top w:val="single" w:sz="2" w:space="0" w:color="E3E3E3"/>
                    <w:left w:val="single" w:sz="2" w:space="0" w:color="E3E3E3"/>
                    <w:bottom w:val="single" w:sz="2" w:space="0" w:color="E3E3E3"/>
                    <w:right w:val="single" w:sz="2" w:space="0" w:color="E3E3E3"/>
                  </w:divBdr>
                  <w:divsChild>
                    <w:div w:id="371616874">
                      <w:marLeft w:val="0"/>
                      <w:marRight w:val="0"/>
                      <w:marTop w:val="0"/>
                      <w:marBottom w:val="0"/>
                      <w:divBdr>
                        <w:top w:val="single" w:sz="2" w:space="0" w:color="E3E3E3"/>
                        <w:left w:val="single" w:sz="2" w:space="0" w:color="E3E3E3"/>
                        <w:bottom w:val="single" w:sz="2" w:space="0" w:color="E3E3E3"/>
                        <w:right w:val="single" w:sz="2" w:space="0" w:color="E3E3E3"/>
                      </w:divBdr>
                      <w:divsChild>
                        <w:div w:id="1034228691">
                          <w:marLeft w:val="0"/>
                          <w:marRight w:val="0"/>
                          <w:marTop w:val="0"/>
                          <w:marBottom w:val="0"/>
                          <w:divBdr>
                            <w:top w:val="single" w:sz="2" w:space="0" w:color="E3E3E3"/>
                            <w:left w:val="single" w:sz="2" w:space="0" w:color="E3E3E3"/>
                            <w:bottom w:val="single" w:sz="2" w:space="0" w:color="E3E3E3"/>
                            <w:right w:val="single" w:sz="2" w:space="0" w:color="E3E3E3"/>
                          </w:divBdr>
                          <w:divsChild>
                            <w:div w:id="29384028">
                              <w:marLeft w:val="0"/>
                              <w:marRight w:val="0"/>
                              <w:marTop w:val="0"/>
                              <w:marBottom w:val="0"/>
                              <w:divBdr>
                                <w:top w:val="single" w:sz="2" w:space="0" w:color="E3E3E3"/>
                                <w:left w:val="single" w:sz="2" w:space="0" w:color="E3E3E3"/>
                                <w:bottom w:val="single" w:sz="2" w:space="0" w:color="E3E3E3"/>
                                <w:right w:val="single" w:sz="2" w:space="0" w:color="E3E3E3"/>
                              </w:divBdr>
                              <w:divsChild>
                                <w:div w:id="1355224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416828438">
                                      <w:marLeft w:val="0"/>
                                      <w:marRight w:val="0"/>
                                      <w:marTop w:val="0"/>
                                      <w:marBottom w:val="0"/>
                                      <w:divBdr>
                                        <w:top w:val="single" w:sz="2" w:space="0" w:color="E3E3E3"/>
                                        <w:left w:val="single" w:sz="2" w:space="0" w:color="E3E3E3"/>
                                        <w:bottom w:val="single" w:sz="2" w:space="0" w:color="E3E3E3"/>
                                        <w:right w:val="single" w:sz="2" w:space="0" w:color="E3E3E3"/>
                                      </w:divBdr>
                                      <w:divsChild>
                                        <w:div w:id="1534151407">
                                          <w:marLeft w:val="0"/>
                                          <w:marRight w:val="0"/>
                                          <w:marTop w:val="0"/>
                                          <w:marBottom w:val="0"/>
                                          <w:divBdr>
                                            <w:top w:val="single" w:sz="2" w:space="0" w:color="E3E3E3"/>
                                            <w:left w:val="single" w:sz="2" w:space="0" w:color="E3E3E3"/>
                                            <w:bottom w:val="single" w:sz="2" w:space="0" w:color="E3E3E3"/>
                                            <w:right w:val="single" w:sz="2" w:space="0" w:color="E3E3E3"/>
                                          </w:divBdr>
                                          <w:divsChild>
                                            <w:div w:id="251860392">
                                              <w:marLeft w:val="0"/>
                                              <w:marRight w:val="0"/>
                                              <w:marTop w:val="0"/>
                                              <w:marBottom w:val="0"/>
                                              <w:divBdr>
                                                <w:top w:val="single" w:sz="2" w:space="0" w:color="E3E3E3"/>
                                                <w:left w:val="single" w:sz="2" w:space="0" w:color="E3E3E3"/>
                                                <w:bottom w:val="single" w:sz="2" w:space="0" w:color="E3E3E3"/>
                                                <w:right w:val="single" w:sz="2" w:space="0" w:color="E3E3E3"/>
                                              </w:divBdr>
                                              <w:divsChild>
                                                <w:div w:id="1138720604">
                                                  <w:marLeft w:val="0"/>
                                                  <w:marRight w:val="0"/>
                                                  <w:marTop w:val="0"/>
                                                  <w:marBottom w:val="0"/>
                                                  <w:divBdr>
                                                    <w:top w:val="single" w:sz="2" w:space="0" w:color="E3E3E3"/>
                                                    <w:left w:val="single" w:sz="2" w:space="0" w:color="E3E3E3"/>
                                                    <w:bottom w:val="single" w:sz="2" w:space="0" w:color="E3E3E3"/>
                                                    <w:right w:val="single" w:sz="2" w:space="0" w:color="E3E3E3"/>
                                                  </w:divBdr>
                                                  <w:divsChild>
                                                    <w:div w:id="1239365911">
                                                      <w:marLeft w:val="0"/>
                                                      <w:marRight w:val="0"/>
                                                      <w:marTop w:val="0"/>
                                                      <w:marBottom w:val="0"/>
                                                      <w:divBdr>
                                                        <w:top w:val="single" w:sz="2" w:space="0" w:color="E3E3E3"/>
                                                        <w:left w:val="single" w:sz="2" w:space="0" w:color="E3E3E3"/>
                                                        <w:bottom w:val="single" w:sz="2" w:space="0" w:color="E3E3E3"/>
                                                        <w:right w:val="single" w:sz="2" w:space="0" w:color="E3E3E3"/>
                                                      </w:divBdr>
                                                      <w:divsChild>
                                                        <w:div w:id="17831125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4893771">
          <w:marLeft w:val="0"/>
          <w:marRight w:val="0"/>
          <w:marTop w:val="0"/>
          <w:marBottom w:val="0"/>
          <w:divBdr>
            <w:top w:val="none" w:sz="0" w:space="0" w:color="auto"/>
            <w:left w:val="none" w:sz="0" w:space="0" w:color="auto"/>
            <w:bottom w:val="none" w:sz="0" w:space="0" w:color="auto"/>
            <w:right w:val="none" w:sz="0" w:space="0" w:color="auto"/>
          </w:divBdr>
        </w:div>
      </w:divsChild>
    </w:div>
    <w:div w:id="362247442">
      <w:bodyDiv w:val="1"/>
      <w:marLeft w:val="0"/>
      <w:marRight w:val="0"/>
      <w:marTop w:val="0"/>
      <w:marBottom w:val="0"/>
      <w:divBdr>
        <w:top w:val="none" w:sz="0" w:space="0" w:color="auto"/>
        <w:left w:val="none" w:sz="0" w:space="0" w:color="auto"/>
        <w:bottom w:val="none" w:sz="0" w:space="0" w:color="auto"/>
        <w:right w:val="none" w:sz="0" w:space="0" w:color="auto"/>
      </w:divBdr>
    </w:div>
    <w:div w:id="364912500">
      <w:bodyDiv w:val="1"/>
      <w:marLeft w:val="0"/>
      <w:marRight w:val="0"/>
      <w:marTop w:val="0"/>
      <w:marBottom w:val="0"/>
      <w:divBdr>
        <w:top w:val="none" w:sz="0" w:space="0" w:color="auto"/>
        <w:left w:val="none" w:sz="0" w:space="0" w:color="auto"/>
        <w:bottom w:val="none" w:sz="0" w:space="0" w:color="auto"/>
        <w:right w:val="none" w:sz="0" w:space="0" w:color="auto"/>
      </w:divBdr>
    </w:div>
    <w:div w:id="365716172">
      <w:bodyDiv w:val="1"/>
      <w:marLeft w:val="0"/>
      <w:marRight w:val="0"/>
      <w:marTop w:val="0"/>
      <w:marBottom w:val="0"/>
      <w:divBdr>
        <w:top w:val="none" w:sz="0" w:space="0" w:color="auto"/>
        <w:left w:val="none" w:sz="0" w:space="0" w:color="auto"/>
        <w:bottom w:val="none" w:sz="0" w:space="0" w:color="auto"/>
        <w:right w:val="none" w:sz="0" w:space="0" w:color="auto"/>
      </w:divBdr>
    </w:div>
    <w:div w:id="386417612">
      <w:bodyDiv w:val="1"/>
      <w:marLeft w:val="0"/>
      <w:marRight w:val="0"/>
      <w:marTop w:val="0"/>
      <w:marBottom w:val="0"/>
      <w:divBdr>
        <w:top w:val="none" w:sz="0" w:space="0" w:color="auto"/>
        <w:left w:val="none" w:sz="0" w:space="0" w:color="auto"/>
        <w:bottom w:val="none" w:sz="0" w:space="0" w:color="auto"/>
        <w:right w:val="none" w:sz="0" w:space="0" w:color="auto"/>
      </w:divBdr>
    </w:div>
    <w:div w:id="391006423">
      <w:bodyDiv w:val="1"/>
      <w:marLeft w:val="0"/>
      <w:marRight w:val="0"/>
      <w:marTop w:val="0"/>
      <w:marBottom w:val="0"/>
      <w:divBdr>
        <w:top w:val="none" w:sz="0" w:space="0" w:color="auto"/>
        <w:left w:val="none" w:sz="0" w:space="0" w:color="auto"/>
        <w:bottom w:val="none" w:sz="0" w:space="0" w:color="auto"/>
        <w:right w:val="none" w:sz="0" w:space="0" w:color="auto"/>
      </w:divBdr>
    </w:div>
    <w:div w:id="398014751">
      <w:bodyDiv w:val="1"/>
      <w:marLeft w:val="0"/>
      <w:marRight w:val="0"/>
      <w:marTop w:val="0"/>
      <w:marBottom w:val="0"/>
      <w:divBdr>
        <w:top w:val="none" w:sz="0" w:space="0" w:color="auto"/>
        <w:left w:val="none" w:sz="0" w:space="0" w:color="auto"/>
        <w:bottom w:val="none" w:sz="0" w:space="0" w:color="auto"/>
        <w:right w:val="none" w:sz="0" w:space="0" w:color="auto"/>
      </w:divBdr>
    </w:div>
    <w:div w:id="401027421">
      <w:bodyDiv w:val="1"/>
      <w:marLeft w:val="0"/>
      <w:marRight w:val="0"/>
      <w:marTop w:val="0"/>
      <w:marBottom w:val="0"/>
      <w:divBdr>
        <w:top w:val="none" w:sz="0" w:space="0" w:color="auto"/>
        <w:left w:val="none" w:sz="0" w:space="0" w:color="auto"/>
        <w:bottom w:val="none" w:sz="0" w:space="0" w:color="auto"/>
        <w:right w:val="none" w:sz="0" w:space="0" w:color="auto"/>
      </w:divBdr>
    </w:div>
    <w:div w:id="402069575">
      <w:bodyDiv w:val="1"/>
      <w:marLeft w:val="0"/>
      <w:marRight w:val="0"/>
      <w:marTop w:val="0"/>
      <w:marBottom w:val="0"/>
      <w:divBdr>
        <w:top w:val="none" w:sz="0" w:space="0" w:color="auto"/>
        <w:left w:val="none" w:sz="0" w:space="0" w:color="auto"/>
        <w:bottom w:val="none" w:sz="0" w:space="0" w:color="auto"/>
        <w:right w:val="none" w:sz="0" w:space="0" w:color="auto"/>
      </w:divBdr>
    </w:div>
    <w:div w:id="418210058">
      <w:bodyDiv w:val="1"/>
      <w:marLeft w:val="0"/>
      <w:marRight w:val="0"/>
      <w:marTop w:val="0"/>
      <w:marBottom w:val="0"/>
      <w:divBdr>
        <w:top w:val="none" w:sz="0" w:space="0" w:color="auto"/>
        <w:left w:val="none" w:sz="0" w:space="0" w:color="auto"/>
        <w:bottom w:val="none" w:sz="0" w:space="0" w:color="auto"/>
        <w:right w:val="none" w:sz="0" w:space="0" w:color="auto"/>
      </w:divBdr>
    </w:div>
    <w:div w:id="426731837">
      <w:bodyDiv w:val="1"/>
      <w:marLeft w:val="0"/>
      <w:marRight w:val="0"/>
      <w:marTop w:val="0"/>
      <w:marBottom w:val="0"/>
      <w:divBdr>
        <w:top w:val="none" w:sz="0" w:space="0" w:color="auto"/>
        <w:left w:val="none" w:sz="0" w:space="0" w:color="auto"/>
        <w:bottom w:val="none" w:sz="0" w:space="0" w:color="auto"/>
        <w:right w:val="none" w:sz="0" w:space="0" w:color="auto"/>
      </w:divBdr>
    </w:div>
    <w:div w:id="427039357">
      <w:bodyDiv w:val="1"/>
      <w:marLeft w:val="0"/>
      <w:marRight w:val="0"/>
      <w:marTop w:val="0"/>
      <w:marBottom w:val="0"/>
      <w:divBdr>
        <w:top w:val="none" w:sz="0" w:space="0" w:color="auto"/>
        <w:left w:val="none" w:sz="0" w:space="0" w:color="auto"/>
        <w:bottom w:val="none" w:sz="0" w:space="0" w:color="auto"/>
        <w:right w:val="none" w:sz="0" w:space="0" w:color="auto"/>
      </w:divBdr>
    </w:div>
    <w:div w:id="427122318">
      <w:bodyDiv w:val="1"/>
      <w:marLeft w:val="0"/>
      <w:marRight w:val="0"/>
      <w:marTop w:val="0"/>
      <w:marBottom w:val="0"/>
      <w:divBdr>
        <w:top w:val="none" w:sz="0" w:space="0" w:color="auto"/>
        <w:left w:val="none" w:sz="0" w:space="0" w:color="auto"/>
        <w:bottom w:val="none" w:sz="0" w:space="0" w:color="auto"/>
        <w:right w:val="none" w:sz="0" w:space="0" w:color="auto"/>
      </w:divBdr>
    </w:div>
    <w:div w:id="427430220">
      <w:bodyDiv w:val="1"/>
      <w:marLeft w:val="0"/>
      <w:marRight w:val="0"/>
      <w:marTop w:val="0"/>
      <w:marBottom w:val="0"/>
      <w:divBdr>
        <w:top w:val="none" w:sz="0" w:space="0" w:color="auto"/>
        <w:left w:val="none" w:sz="0" w:space="0" w:color="auto"/>
        <w:bottom w:val="none" w:sz="0" w:space="0" w:color="auto"/>
        <w:right w:val="none" w:sz="0" w:space="0" w:color="auto"/>
      </w:divBdr>
      <w:divsChild>
        <w:div w:id="1641232731">
          <w:marLeft w:val="0"/>
          <w:marRight w:val="0"/>
          <w:marTop w:val="0"/>
          <w:marBottom w:val="0"/>
          <w:divBdr>
            <w:top w:val="single" w:sz="2" w:space="0" w:color="E3E3E3"/>
            <w:left w:val="single" w:sz="2" w:space="0" w:color="E3E3E3"/>
            <w:bottom w:val="single" w:sz="2" w:space="0" w:color="E3E3E3"/>
            <w:right w:val="single" w:sz="2" w:space="0" w:color="E3E3E3"/>
          </w:divBdr>
          <w:divsChild>
            <w:div w:id="838472227">
              <w:marLeft w:val="0"/>
              <w:marRight w:val="0"/>
              <w:marTop w:val="100"/>
              <w:marBottom w:val="100"/>
              <w:divBdr>
                <w:top w:val="single" w:sz="2" w:space="0" w:color="E3E3E3"/>
                <w:left w:val="single" w:sz="2" w:space="0" w:color="E3E3E3"/>
                <w:bottom w:val="single" w:sz="2" w:space="0" w:color="E3E3E3"/>
                <w:right w:val="single" w:sz="2" w:space="0" w:color="E3E3E3"/>
              </w:divBdr>
              <w:divsChild>
                <w:div w:id="213543631">
                  <w:marLeft w:val="0"/>
                  <w:marRight w:val="0"/>
                  <w:marTop w:val="0"/>
                  <w:marBottom w:val="0"/>
                  <w:divBdr>
                    <w:top w:val="single" w:sz="2" w:space="0" w:color="E3E3E3"/>
                    <w:left w:val="single" w:sz="2" w:space="0" w:color="E3E3E3"/>
                    <w:bottom w:val="single" w:sz="2" w:space="0" w:color="E3E3E3"/>
                    <w:right w:val="single" w:sz="2" w:space="0" w:color="E3E3E3"/>
                  </w:divBdr>
                  <w:divsChild>
                    <w:div w:id="261955910">
                      <w:marLeft w:val="0"/>
                      <w:marRight w:val="0"/>
                      <w:marTop w:val="0"/>
                      <w:marBottom w:val="0"/>
                      <w:divBdr>
                        <w:top w:val="single" w:sz="2" w:space="0" w:color="E3E3E3"/>
                        <w:left w:val="single" w:sz="2" w:space="0" w:color="E3E3E3"/>
                        <w:bottom w:val="single" w:sz="2" w:space="0" w:color="E3E3E3"/>
                        <w:right w:val="single" w:sz="2" w:space="0" w:color="E3E3E3"/>
                      </w:divBdr>
                      <w:divsChild>
                        <w:div w:id="365444915">
                          <w:marLeft w:val="0"/>
                          <w:marRight w:val="0"/>
                          <w:marTop w:val="0"/>
                          <w:marBottom w:val="0"/>
                          <w:divBdr>
                            <w:top w:val="single" w:sz="2" w:space="0" w:color="E3E3E3"/>
                            <w:left w:val="single" w:sz="2" w:space="0" w:color="E3E3E3"/>
                            <w:bottom w:val="single" w:sz="2" w:space="0" w:color="E3E3E3"/>
                            <w:right w:val="single" w:sz="2" w:space="0" w:color="E3E3E3"/>
                          </w:divBdr>
                          <w:divsChild>
                            <w:div w:id="2051225247">
                              <w:marLeft w:val="0"/>
                              <w:marRight w:val="0"/>
                              <w:marTop w:val="0"/>
                              <w:marBottom w:val="0"/>
                              <w:divBdr>
                                <w:top w:val="single" w:sz="2" w:space="0" w:color="E3E3E3"/>
                                <w:left w:val="single" w:sz="2" w:space="0" w:color="E3E3E3"/>
                                <w:bottom w:val="single" w:sz="2" w:space="0" w:color="E3E3E3"/>
                                <w:right w:val="single" w:sz="2" w:space="0" w:color="E3E3E3"/>
                              </w:divBdr>
                              <w:divsChild>
                                <w:div w:id="944576977">
                                  <w:marLeft w:val="0"/>
                                  <w:marRight w:val="0"/>
                                  <w:marTop w:val="0"/>
                                  <w:marBottom w:val="0"/>
                                  <w:divBdr>
                                    <w:top w:val="single" w:sz="2" w:space="0" w:color="E3E3E3"/>
                                    <w:left w:val="single" w:sz="2" w:space="0" w:color="E3E3E3"/>
                                    <w:bottom w:val="single" w:sz="2" w:space="0" w:color="E3E3E3"/>
                                    <w:right w:val="single" w:sz="2" w:space="0" w:color="E3E3E3"/>
                                  </w:divBdr>
                                  <w:divsChild>
                                    <w:div w:id="3758534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67358258">
      <w:bodyDiv w:val="1"/>
      <w:marLeft w:val="0"/>
      <w:marRight w:val="0"/>
      <w:marTop w:val="0"/>
      <w:marBottom w:val="0"/>
      <w:divBdr>
        <w:top w:val="none" w:sz="0" w:space="0" w:color="auto"/>
        <w:left w:val="none" w:sz="0" w:space="0" w:color="auto"/>
        <w:bottom w:val="none" w:sz="0" w:space="0" w:color="auto"/>
        <w:right w:val="none" w:sz="0" w:space="0" w:color="auto"/>
      </w:divBdr>
    </w:div>
    <w:div w:id="477459274">
      <w:bodyDiv w:val="1"/>
      <w:marLeft w:val="0"/>
      <w:marRight w:val="0"/>
      <w:marTop w:val="0"/>
      <w:marBottom w:val="0"/>
      <w:divBdr>
        <w:top w:val="none" w:sz="0" w:space="0" w:color="auto"/>
        <w:left w:val="none" w:sz="0" w:space="0" w:color="auto"/>
        <w:bottom w:val="none" w:sz="0" w:space="0" w:color="auto"/>
        <w:right w:val="none" w:sz="0" w:space="0" w:color="auto"/>
      </w:divBdr>
    </w:div>
    <w:div w:id="480267342">
      <w:bodyDiv w:val="1"/>
      <w:marLeft w:val="0"/>
      <w:marRight w:val="0"/>
      <w:marTop w:val="0"/>
      <w:marBottom w:val="0"/>
      <w:divBdr>
        <w:top w:val="none" w:sz="0" w:space="0" w:color="auto"/>
        <w:left w:val="none" w:sz="0" w:space="0" w:color="auto"/>
        <w:bottom w:val="none" w:sz="0" w:space="0" w:color="auto"/>
        <w:right w:val="none" w:sz="0" w:space="0" w:color="auto"/>
      </w:divBdr>
    </w:div>
    <w:div w:id="484857878">
      <w:bodyDiv w:val="1"/>
      <w:marLeft w:val="0"/>
      <w:marRight w:val="0"/>
      <w:marTop w:val="0"/>
      <w:marBottom w:val="0"/>
      <w:divBdr>
        <w:top w:val="none" w:sz="0" w:space="0" w:color="auto"/>
        <w:left w:val="none" w:sz="0" w:space="0" w:color="auto"/>
        <w:bottom w:val="none" w:sz="0" w:space="0" w:color="auto"/>
        <w:right w:val="none" w:sz="0" w:space="0" w:color="auto"/>
      </w:divBdr>
    </w:div>
    <w:div w:id="493420938">
      <w:bodyDiv w:val="1"/>
      <w:marLeft w:val="0"/>
      <w:marRight w:val="0"/>
      <w:marTop w:val="0"/>
      <w:marBottom w:val="0"/>
      <w:divBdr>
        <w:top w:val="none" w:sz="0" w:space="0" w:color="auto"/>
        <w:left w:val="none" w:sz="0" w:space="0" w:color="auto"/>
        <w:bottom w:val="none" w:sz="0" w:space="0" w:color="auto"/>
        <w:right w:val="none" w:sz="0" w:space="0" w:color="auto"/>
      </w:divBdr>
    </w:div>
    <w:div w:id="501697565">
      <w:bodyDiv w:val="1"/>
      <w:marLeft w:val="0"/>
      <w:marRight w:val="0"/>
      <w:marTop w:val="0"/>
      <w:marBottom w:val="0"/>
      <w:divBdr>
        <w:top w:val="none" w:sz="0" w:space="0" w:color="auto"/>
        <w:left w:val="none" w:sz="0" w:space="0" w:color="auto"/>
        <w:bottom w:val="none" w:sz="0" w:space="0" w:color="auto"/>
        <w:right w:val="none" w:sz="0" w:space="0" w:color="auto"/>
      </w:divBdr>
    </w:div>
    <w:div w:id="510224958">
      <w:bodyDiv w:val="1"/>
      <w:marLeft w:val="0"/>
      <w:marRight w:val="0"/>
      <w:marTop w:val="0"/>
      <w:marBottom w:val="0"/>
      <w:divBdr>
        <w:top w:val="none" w:sz="0" w:space="0" w:color="auto"/>
        <w:left w:val="none" w:sz="0" w:space="0" w:color="auto"/>
        <w:bottom w:val="none" w:sz="0" w:space="0" w:color="auto"/>
        <w:right w:val="none" w:sz="0" w:space="0" w:color="auto"/>
      </w:divBdr>
    </w:div>
    <w:div w:id="514004578">
      <w:bodyDiv w:val="1"/>
      <w:marLeft w:val="0"/>
      <w:marRight w:val="0"/>
      <w:marTop w:val="0"/>
      <w:marBottom w:val="0"/>
      <w:divBdr>
        <w:top w:val="none" w:sz="0" w:space="0" w:color="auto"/>
        <w:left w:val="none" w:sz="0" w:space="0" w:color="auto"/>
        <w:bottom w:val="none" w:sz="0" w:space="0" w:color="auto"/>
        <w:right w:val="none" w:sz="0" w:space="0" w:color="auto"/>
      </w:divBdr>
    </w:div>
    <w:div w:id="514543744">
      <w:bodyDiv w:val="1"/>
      <w:marLeft w:val="0"/>
      <w:marRight w:val="0"/>
      <w:marTop w:val="0"/>
      <w:marBottom w:val="0"/>
      <w:divBdr>
        <w:top w:val="none" w:sz="0" w:space="0" w:color="auto"/>
        <w:left w:val="none" w:sz="0" w:space="0" w:color="auto"/>
        <w:bottom w:val="none" w:sz="0" w:space="0" w:color="auto"/>
        <w:right w:val="none" w:sz="0" w:space="0" w:color="auto"/>
      </w:divBdr>
    </w:div>
    <w:div w:id="528303808">
      <w:bodyDiv w:val="1"/>
      <w:marLeft w:val="0"/>
      <w:marRight w:val="0"/>
      <w:marTop w:val="0"/>
      <w:marBottom w:val="0"/>
      <w:divBdr>
        <w:top w:val="none" w:sz="0" w:space="0" w:color="auto"/>
        <w:left w:val="none" w:sz="0" w:space="0" w:color="auto"/>
        <w:bottom w:val="none" w:sz="0" w:space="0" w:color="auto"/>
        <w:right w:val="none" w:sz="0" w:space="0" w:color="auto"/>
      </w:divBdr>
    </w:div>
    <w:div w:id="528568603">
      <w:bodyDiv w:val="1"/>
      <w:marLeft w:val="0"/>
      <w:marRight w:val="0"/>
      <w:marTop w:val="0"/>
      <w:marBottom w:val="0"/>
      <w:divBdr>
        <w:top w:val="none" w:sz="0" w:space="0" w:color="auto"/>
        <w:left w:val="none" w:sz="0" w:space="0" w:color="auto"/>
        <w:bottom w:val="none" w:sz="0" w:space="0" w:color="auto"/>
        <w:right w:val="none" w:sz="0" w:space="0" w:color="auto"/>
      </w:divBdr>
    </w:div>
    <w:div w:id="543563532">
      <w:bodyDiv w:val="1"/>
      <w:marLeft w:val="0"/>
      <w:marRight w:val="0"/>
      <w:marTop w:val="0"/>
      <w:marBottom w:val="0"/>
      <w:divBdr>
        <w:top w:val="none" w:sz="0" w:space="0" w:color="auto"/>
        <w:left w:val="none" w:sz="0" w:space="0" w:color="auto"/>
        <w:bottom w:val="none" w:sz="0" w:space="0" w:color="auto"/>
        <w:right w:val="none" w:sz="0" w:space="0" w:color="auto"/>
      </w:divBdr>
    </w:div>
    <w:div w:id="545416270">
      <w:bodyDiv w:val="1"/>
      <w:marLeft w:val="0"/>
      <w:marRight w:val="0"/>
      <w:marTop w:val="0"/>
      <w:marBottom w:val="0"/>
      <w:divBdr>
        <w:top w:val="none" w:sz="0" w:space="0" w:color="auto"/>
        <w:left w:val="none" w:sz="0" w:space="0" w:color="auto"/>
        <w:bottom w:val="none" w:sz="0" w:space="0" w:color="auto"/>
        <w:right w:val="none" w:sz="0" w:space="0" w:color="auto"/>
      </w:divBdr>
    </w:div>
    <w:div w:id="549995434">
      <w:bodyDiv w:val="1"/>
      <w:marLeft w:val="0"/>
      <w:marRight w:val="0"/>
      <w:marTop w:val="0"/>
      <w:marBottom w:val="0"/>
      <w:divBdr>
        <w:top w:val="none" w:sz="0" w:space="0" w:color="auto"/>
        <w:left w:val="none" w:sz="0" w:space="0" w:color="auto"/>
        <w:bottom w:val="none" w:sz="0" w:space="0" w:color="auto"/>
        <w:right w:val="none" w:sz="0" w:space="0" w:color="auto"/>
      </w:divBdr>
    </w:div>
    <w:div w:id="568419178">
      <w:bodyDiv w:val="1"/>
      <w:marLeft w:val="0"/>
      <w:marRight w:val="0"/>
      <w:marTop w:val="0"/>
      <w:marBottom w:val="0"/>
      <w:divBdr>
        <w:top w:val="none" w:sz="0" w:space="0" w:color="auto"/>
        <w:left w:val="none" w:sz="0" w:space="0" w:color="auto"/>
        <w:bottom w:val="none" w:sz="0" w:space="0" w:color="auto"/>
        <w:right w:val="none" w:sz="0" w:space="0" w:color="auto"/>
      </w:divBdr>
    </w:div>
    <w:div w:id="569537452">
      <w:bodyDiv w:val="1"/>
      <w:marLeft w:val="0"/>
      <w:marRight w:val="0"/>
      <w:marTop w:val="0"/>
      <w:marBottom w:val="0"/>
      <w:divBdr>
        <w:top w:val="none" w:sz="0" w:space="0" w:color="auto"/>
        <w:left w:val="none" w:sz="0" w:space="0" w:color="auto"/>
        <w:bottom w:val="none" w:sz="0" w:space="0" w:color="auto"/>
        <w:right w:val="none" w:sz="0" w:space="0" w:color="auto"/>
      </w:divBdr>
    </w:div>
    <w:div w:id="570966382">
      <w:bodyDiv w:val="1"/>
      <w:marLeft w:val="0"/>
      <w:marRight w:val="0"/>
      <w:marTop w:val="0"/>
      <w:marBottom w:val="0"/>
      <w:divBdr>
        <w:top w:val="none" w:sz="0" w:space="0" w:color="auto"/>
        <w:left w:val="none" w:sz="0" w:space="0" w:color="auto"/>
        <w:bottom w:val="none" w:sz="0" w:space="0" w:color="auto"/>
        <w:right w:val="none" w:sz="0" w:space="0" w:color="auto"/>
      </w:divBdr>
    </w:div>
    <w:div w:id="578712738">
      <w:bodyDiv w:val="1"/>
      <w:marLeft w:val="0"/>
      <w:marRight w:val="0"/>
      <w:marTop w:val="0"/>
      <w:marBottom w:val="0"/>
      <w:divBdr>
        <w:top w:val="none" w:sz="0" w:space="0" w:color="auto"/>
        <w:left w:val="none" w:sz="0" w:space="0" w:color="auto"/>
        <w:bottom w:val="none" w:sz="0" w:space="0" w:color="auto"/>
        <w:right w:val="none" w:sz="0" w:space="0" w:color="auto"/>
      </w:divBdr>
    </w:div>
    <w:div w:id="581447208">
      <w:bodyDiv w:val="1"/>
      <w:marLeft w:val="0"/>
      <w:marRight w:val="0"/>
      <w:marTop w:val="0"/>
      <w:marBottom w:val="0"/>
      <w:divBdr>
        <w:top w:val="none" w:sz="0" w:space="0" w:color="auto"/>
        <w:left w:val="none" w:sz="0" w:space="0" w:color="auto"/>
        <w:bottom w:val="none" w:sz="0" w:space="0" w:color="auto"/>
        <w:right w:val="none" w:sz="0" w:space="0" w:color="auto"/>
      </w:divBdr>
    </w:div>
    <w:div w:id="589584694">
      <w:bodyDiv w:val="1"/>
      <w:marLeft w:val="0"/>
      <w:marRight w:val="0"/>
      <w:marTop w:val="0"/>
      <w:marBottom w:val="0"/>
      <w:divBdr>
        <w:top w:val="none" w:sz="0" w:space="0" w:color="auto"/>
        <w:left w:val="none" w:sz="0" w:space="0" w:color="auto"/>
        <w:bottom w:val="none" w:sz="0" w:space="0" w:color="auto"/>
        <w:right w:val="none" w:sz="0" w:space="0" w:color="auto"/>
      </w:divBdr>
    </w:div>
    <w:div w:id="608201646">
      <w:bodyDiv w:val="1"/>
      <w:marLeft w:val="0"/>
      <w:marRight w:val="0"/>
      <w:marTop w:val="0"/>
      <w:marBottom w:val="0"/>
      <w:divBdr>
        <w:top w:val="none" w:sz="0" w:space="0" w:color="auto"/>
        <w:left w:val="none" w:sz="0" w:space="0" w:color="auto"/>
        <w:bottom w:val="none" w:sz="0" w:space="0" w:color="auto"/>
        <w:right w:val="none" w:sz="0" w:space="0" w:color="auto"/>
      </w:divBdr>
    </w:div>
    <w:div w:id="610892411">
      <w:bodyDiv w:val="1"/>
      <w:marLeft w:val="0"/>
      <w:marRight w:val="0"/>
      <w:marTop w:val="0"/>
      <w:marBottom w:val="0"/>
      <w:divBdr>
        <w:top w:val="none" w:sz="0" w:space="0" w:color="auto"/>
        <w:left w:val="none" w:sz="0" w:space="0" w:color="auto"/>
        <w:bottom w:val="none" w:sz="0" w:space="0" w:color="auto"/>
        <w:right w:val="none" w:sz="0" w:space="0" w:color="auto"/>
      </w:divBdr>
    </w:div>
    <w:div w:id="616446715">
      <w:bodyDiv w:val="1"/>
      <w:marLeft w:val="0"/>
      <w:marRight w:val="0"/>
      <w:marTop w:val="0"/>
      <w:marBottom w:val="0"/>
      <w:divBdr>
        <w:top w:val="none" w:sz="0" w:space="0" w:color="auto"/>
        <w:left w:val="none" w:sz="0" w:space="0" w:color="auto"/>
        <w:bottom w:val="none" w:sz="0" w:space="0" w:color="auto"/>
        <w:right w:val="none" w:sz="0" w:space="0" w:color="auto"/>
      </w:divBdr>
    </w:div>
    <w:div w:id="618881524">
      <w:bodyDiv w:val="1"/>
      <w:marLeft w:val="0"/>
      <w:marRight w:val="0"/>
      <w:marTop w:val="0"/>
      <w:marBottom w:val="0"/>
      <w:divBdr>
        <w:top w:val="none" w:sz="0" w:space="0" w:color="auto"/>
        <w:left w:val="none" w:sz="0" w:space="0" w:color="auto"/>
        <w:bottom w:val="none" w:sz="0" w:space="0" w:color="auto"/>
        <w:right w:val="none" w:sz="0" w:space="0" w:color="auto"/>
      </w:divBdr>
    </w:div>
    <w:div w:id="624893594">
      <w:bodyDiv w:val="1"/>
      <w:marLeft w:val="0"/>
      <w:marRight w:val="0"/>
      <w:marTop w:val="0"/>
      <w:marBottom w:val="0"/>
      <w:divBdr>
        <w:top w:val="none" w:sz="0" w:space="0" w:color="auto"/>
        <w:left w:val="none" w:sz="0" w:space="0" w:color="auto"/>
        <w:bottom w:val="none" w:sz="0" w:space="0" w:color="auto"/>
        <w:right w:val="none" w:sz="0" w:space="0" w:color="auto"/>
      </w:divBdr>
    </w:div>
    <w:div w:id="626397922">
      <w:bodyDiv w:val="1"/>
      <w:marLeft w:val="0"/>
      <w:marRight w:val="0"/>
      <w:marTop w:val="0"/>
      <w:marBottom w:val="0"/>
      <w:divBdr>
        <w:top w:val="none" w:sz="0" w:space="0" w:color="auto"/>
        <w:left w:val="none" w:sz="0" w:space="0" w:color="auto"/>
        <w:bottom w:val="none" w:sz="0" w:space="0" w:color="auto"/>
        <w:right w:val="none" w:sz="0" w:space="0" w:color="auto"/>
      </w:divBdr>
    </w:div>
    <w:div w:id="635530816">
      <w:bodyDiv w:val="1"/>
      <w:marLeft w:val="0"/>
      <w:marRight w:val="0"/>
      <w:marTop w:val="0"/>
      <w:marBottom w:val="0"/>
      <w:divBdr>
        <w:top w:val="none" w:sz="0" w:space="0" w:color="auto"/>
        <w:left w:val="none" w:sz="0" w:space="0" w:color="auto"/>
        <w:bottom w:val="none" w:sz="0" w:space="0" w:color="auto"/>
        <w:right w:val="none" w:sz="0" w:space="0" w:color="auto"/>
      </w:divBdr>
      <w:divsChild>
        <w:div w:id="719748860">
          <w:marLeft w:val="0"/>
          <w:marRight w:val="0"/>
          <w:marTop w:val="0"/>
          <w:marBottom w:val="0"/>
          <w:divBdr>
            <w:top w:val="none" w:sz="0" w:space="0" w:color="auto"/>
            <w:left w:val="none" w:sz="0" w:space="0" w:color="auto"/>
            <w:bottom w:val="none" w:sz="0" w:space="0" w:color="auto"/>
            <w:right w:val="none" w:sz="0" w:space="0" w:color="auto"/>
          </w:divBdr>
        </w:div>
        <w:div w:id="1034767933">
          <w:marLeft w:val="0"/>
          <w:marRight w:val="0"/>
          <w:marTop w:val="0"/>
          <w:marBottom w:val="0"/>
          <w:divBdr>
            <w:top w:val="single" w:sz="2" w:space="0" w:color="E3E3E3"/>
            <w:left w:val="single" w:sz="2" w:space="0" w:color="E3E3E3"/>
            <w:bottom w:val="single" w:sz="2" w:space="0" w:color="E3E3E3"/>
            <w:right w:val="single" w:sz="2" w:space="0" w:color="E3E3E3"/>
          </w:divBdr>
          <w:divsChild>
            <w:div w:id="1401053886">
              <w:marLeft w:val="0"/>
              <w:marRight w:val="0"/>
              <w:marTop w:val="0"/>
              <w:marBottom w:val="0"/>
              <w:divBdr>
                <w:top w:val="single" w:sz="2" w:space="0" w:color="E3E3E3"/>
                <w:left w:val="single" w:sz="2" w:space="0" w:color="E3E3E3"/>
                <w:bottom w:val="single" w:sz="2" w:space="0" w:color="E3E3E3"/>
                <w:right w:val="single" w:sz="2" w:space="0" w:color="E3E3E3"/>
              </w:divBdr>
              <w:divsChild>
                <w:div w:id="1456486763">
                  <w:marLeft w:val="0"/>
                  <w:marRight w:val="0"/>
                  <w:marTop w:val="0"/>
                  <w:marBottom w:val="0"/>
                  <w:divBdr>
                    <w:top w:val="single" w:sz="2" w:space="0" w:color="E3E3E3"/>
                    <w:left w:val="single" w:sz="2" w:space="0" w:color="E3E3E3"/>
                    <w:bottom w:val="single" w:sz="2" w:space="0" w:color="E3E3E3"/>
                    <w:right w:val="single" w:sz="2" w:space="0" w:color="E3E3E3"/>
                  </w:divBdr>
                  <w:divsChild>
                    <w:div w:id="1633561799">
                      <w:marLeft w:val="0"/>
                      <w:marRight w:val="0"/>
                      <w:marTop w:val="0"/>
                      <w:marBottom w:val="0"/>
                      <w:divBdr>
                        <w:top w:val="single" w:sz="2" w:space="0" w:color="E3E3E3"/>
                        <w:left w:val="single" w:sz="2" w:space="0" w:color="E3E3E3"/>
                        <w:bottom w:val="single" w:sz="2" w:space="0" w:color="E3E3E3"/>
                        <w:right w:val="single" w:sz="2" w:space="0" w:color="E3E3E3"/>
                      </w:divBdr>
                      <w:divsChild>
                        <w:div w:id="1304504098">
                          <w:marLeft w:val="0"/>
                          <w:marRight w:val="0"/>
                          <w:marTop w:val="0"/>
                          <w:marBottom w:val="0"/>
                          <w:divBdr>
                            <w:top w:val="single" w:sz="2" w:space="0" w:color="E3E3E3"/>
                            <w:left w:val="single" w:sz="2" w:space="0" w:color="E3E3E3"/>
                            <w:bottom w:val="single" w:sz="2" w:space="0" w:color="E3E3E3"/>
                            <w:right w:val="single" w:sz="2" w:space="0" w:color="E3E3E3"/>
                          </w:divBdr>
                          <w:divsChild>
                            <w:div w:id="315228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134375773">
                                  <w:marLeft w:val="0"/>
                                  <w:marRight w:val="0"/>
                                  <w:marTop w:val="0"/>
                                  <w:marBottom w:val="0"/>
                                  <w:divBdr>
                                    <w:top w:val="single" w:sz="2" w:space="0" w:color="E3E3E3"/>
                                    <w:left w:val="single" w:sz="2" w:space="0" w:color="E3E3E3"/>
                                    <w:bottom w:val="single" w:sz="2" w:space="0" w:color="E3E3E3"/>
                                    <w:right w:val="single" w:sz="2" w:space="0" w:color="E3E3E3"/>
                                  </w:divBdr>
                                  <w:divsChild>
                                    <w:div w:id="1908882775">
                                      <w:marLeft w:val="0"/>
                                      <w:marRight w:val="0"/>
                                      <w:marTop w:val="0"/>
                                      <w:marBottom w:val="0"/>
                                      <w:divBdr>
                                        <w:top w:val="single" w:sz="2" w:space="0" w:color="E3E3E3"/>
                                        <w:left w:val="single" w:sz="2" w:space="0" w:color="E3E3E3"/>
                                        <w:bottom w:val="single" w:sz="2" w:space="0" w:color="E3E3E3"/>
                                        <w:right w:val="single" w:sz="2" w:space="0" w:color="E3E3E3"/>
                                      </w:divBdr>
                                      <w:divsChild>
                                        <w:div w:id="179927892">
                                          <w:marLeft w:val="0"/>
                                          <w:marRight w:val="0"/>
                                          <w:marTop w:val="0"/>
                                          <w:marBottom w:val="0"/>
                                          <w:divBdr>
                                            <w:top w:val="single" w:sz="2" w:space="0" w:color="E3E3E3"/>
                                            <w:left w:val="single" w:sz="2" w:space="0" w:color="E3E3E3"/>
                                            <w:bottom w:val="single" w:sz="2" w:space="0" w:color="E3E3E3"/>
                                            <w:right w:val="single" w:sz="2" w:space="0" w:color="E3E3E3"/>
                                          </w:divBdr>
                                          <w:divsChild>
                                            <w:div w:id="2062513224">
                                              <w:marLeft w:val="0"/>
                                              <w:marRight w:val="0"/>
                                              <w:marTop w:val="0"/>
                                              <w:marBottom w:val="0"/>
                                              <w:divBdr>
                                                <w:top w:val="single" w:sz="2" w:space="0" w:color="E3E3E3"/>
                                                <w:left w:val="single" w:sz="2" w:space="0" w:color="E3E3E3"/>
                                                <w:bottom w:val="single" w:sz="2" w:space="0" w:color="E3E3E3"/>
                                                <w:right w:val="single" w:sz="2" w:space="0" w:color="E3E3E3"/>
                                              </w:divBdr>
                                              <w:divsChild>
                                                <w:div w:id="1167600953">
                                                  <w:marLeft w:val="0"/>
                                                  <w:marRight w:val="0"/>
                                                  <w:marTop w:val="0"/>
                                                  <w:marBottom w:val="0"/>
                                                  <w:divBdr>
                                                    <w:top w:val="single" w:sz="2" w:space="0" w:color="E3E3E3"/>
                                                    <w:left w:val="single" w:sz="2" w:space="0" w:color="E3E3E3"/>
                                                    <w:bottom w:val="single" w:sz="2" w:space="0" w:color="E3E3E3"/>
                                                    <w:right w:val="single" w:sz="2" w:space="0" w:color="E3E3E3"/>
                                                  </w:divBdr>
                                                  <w:divsChild>
                                                    <w:div w:id="9104280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54264513">
      <w:bodyDiv w:val="1"/>
      <w:marLeft w:val="0"/>
      <w:marRight w:val="0"/>
      <w:marTop w:val="0"/>
      <w:marBottom w:val="0"/>
      <w:divBdr>
        <w:top w:val="none" w:sz="0" w:space="0" w:color="auto"/>
        <w:left w:val="none" w:sz="0" w:space="0" w:color="auto"/>
        <w:bottom w:val="none" w:sz="0" w:space="0" w:color="auto"/>
        <w:right w:val="none" w:sz="0" w:space="0" w:color="auto"/>
      </w:divBdr>
    </w:div>
    <w:div w:id="672800390">
      <w:bodyDiv w:val="1"/>
      <w:marLeft w:val="0"/>
      <w:marRight w:val="0"/>
      <w:marTop w:val="0"/>
      <w:marBottom w:val="0"/>
      <w:divBdr>
        <w:top w:val="none" w:sz="0" w:space="0" w:color="auto"/>
        <w:left w:val="none" w:sz="0" w:space="0" w:color="auto"/>
        <w:bottom w:val="none" w:sz="0" w:space="0" w:color="auto"/>
        <w:right w:val="none" w:sz="0" w:space="0" w:color="auto"/>
      </w:divBdr>
    </w:div>
    <w:div w:id="679505948">
      <w:bodyDiv w:val="1"/>
      <w:marLeft w:val="0"/>
      <w:marRight w:val="0"/>
      <w:marTop w:val="0"/>
      <w:marBottom w:val="0"/>
      <w:divBdr>
        <w:top w:val="none" w:sz="0" w:space="0" w:color="auto"/>
        <w:left w:val="none" w:sz="0" w:space="0" w:color="auto"/>
        <w:bottom w:val="none" w:sz="0" w:space="0" w:color="auto"/>
        <w:right w:val="none" w:sz="0" w:space="0" w:color="auto"/>
      </w:divBdr>
    </w:div>
    <w:div w:id="697048401">
      <w:bodyDiv w:val="1"/>
      <w:marLeft w:val="0"/>
      <w:marRight w:val="0"/>
      <w:marTop w:val="0"/>
      <w:marBottom w:val="0"/>
      <w:divBdr>
        <w:top w:val="none" w:sz="0" w:space="0" w:color="auto"/>
        <w:left w:val="none" w:sz="0" w:space="0" w:color="auto"/>
        <w:bottom w:val="none" w:sz="0" w:space="0" w:color="auto"/>
        <w:right w:val="none" w:sz="0" w:space="0" w:color="auto"/>
      </w:divBdr>
    </w:div>
    <w:div w:id="697387231">
      <w:bodyDiv w:val="1"/>
      <w:marLeft w:val="0"/>
      <w:marRight w:val="0"/>
      <w:marTop w:val="0"/>
      <w:marBottom w:val="0"/>
      <w:divBdr>
        <w:top w:val="none" w:sz="0" w:space="0" w:color="auto"/>
        <w:left w:val="none" w:sz="0" w:space="0" w:color="auto"/>
        <w:bottom w:val="none" w:sz="0" w:space="0" w:color="auto"/>
        <w:right w:val="none" w:sz="0" w:space="0" w:color="auto"/>
      </w:divBdr>
    </w:div>
    <w:div w:id="725639469">
      <w:bodyDiv w:val="1"/>
      <w:marLeft w:val="0"/>
      <w:marRight w:val="0"/>
      <w:marTop w:val="0"/>
      <w:marBottom w:val="0"/>
      <w:divBdr>
        <w:top w:val="none" w:sz="0" w:space="0" w:color="auto"/>
        <w:left w:val="none" w:sz="0" w:space="0" w:color="auto"/>
        <w:bottom w:val="none" w:sz="0" w:space="0" w:color="auto"/>
        <w:right w:val="none" w:sz="0" w:space="0" w:color="auto"/>
      </w:divBdr>
      <w:divsChild>
        <w:div w:id="1249801629">
          <w:marLeft w:val="0"/>
          <w:marRight w:val="0"/>
          <w:marTop w:val="0"/>
          <w:marBottom w:val="0"/>
          <w:divBdr>
            <w:top w:val="none" w:sz="0" w:space="0" w:color="auto"/>
            <w:left w:val="none" w:sz="0" w:space="0" w:color="auto"/>
            <w:bottom w:val="none" w:sz="0" w:space="0" w:color="auto"/>
            <w:right w:val="none" w:sz="0" w:space="0" w:color="auto"/>
          </w:divBdr>
        </w:div>
        <w:div w:id="2071494481">
          <w:marLeft w:val="0"/>
          <w:marRight w:val="0"/>
          <w:marTop w:val="0"/>
          <w:marBottom w:val="0"/>
          <w:divBdr>
            <w:top w:val="single" w:sz="2" w:space="0" w:color="E3E3E3"/>
            <w:left w:val="single" w:sz="2" w:space="0" w:color="E3E3E3"/>
            <w:bottom w:val="single" w:sz="2" w:space="0" w:color="E3E3E3"/>
            <w:right w:val="single" w:sz="2" w:space="0" w:color="E3E3E3"/>
          </w:divBdr>
          <w:divsChild>
            <w:div w:id="174661794">
              <w:marLeft w:val="0"/>
              <w:marRight w:val="0"/>
              <w:marTop w:val="0"/>
              <w:marBottom w:val="0"/>
              <w:divBdr>
                <w:top w:val="single" w:sz="2" w:space="0" w:color="E3E3E3"/>
                <w:left w:val="single" w:sz="2" w:space="0" w:color="E3E3E3"/>
                <w:bottom w:val="single" w:sz="2" w:space="0" w:color="E3E3E3"/>
                <w:right w:val="single" w:sz="2" w:space="0" w:color="E3E3E3"/>
              </w:divBdr>
              <w:divsChild>
                <w:div w:id="1424258016">
                  <w:marLeft w:val="0"/>
                  <w:marRight w:val="0"/>
                  <w:marTop w:val="0"/>
                  <w:marBottom w:val="0"/>
                  <w:divBdr>
                    <w:top w:val="single" w:sz="2" w:space="0" w:color="E3E3E3"/>
                    <w:left w:val="single" w:sz="2" w:space="0" w:color="E3E3E3"/>
                    <w:bottom w:val="single" w:sz="2" w:space="0" w:color="E3E3E3"/>
                    <w:right w:val="single" w:sz="2" w:space="0" w:color="E3E3E3"/>
                  </w:divBdr>
                  <w:divsChild>
                    <w:div w:id="708988559">
                      <w:marLeft w:val="0"/>
                      <w:marRight w:val="0"/>
                      <w:marTop w:val="0"/>
                      <w:marBottom w:val="0"/>
                      <w:divBdr>
                        <w:top w:val="single" w:sz="2" w:space="0" w:color="E3E3E3"/>
                        <w:left w:val="single" w:sz="2" w:space="0" w:color="E3E3E3"/>
                        <w:bottom w:val="single" w:sz="2" w:space="0" w:color="E3E3E3"/>
                        <w:right w:val="single" w:sz="2" w:space="0" w:color="E3E3E3"/>
                      </w:divBdr>
                      <w:divsChild>
                        <w:div w:id="108546187">
                          <w:marLeft w:val="0"/>
                          <w:marRight w:val="0"/>
                          <w:marTop w:val="0"/>
                          <w:marBottom w:val="0"/>
                          <w:divBdr>
                            <w:top w:val="single" w:sz="2" w:space="0" w:color="E3E3E3"/>
                            <w:left w:val="single" w:sz="2" w:space="0" w:color="E3E3E3"/>
                            <w:bottom w:val="single" w:sz="2" w:space="0" w:color="E3E3E3"/>
                            <w:right w:val="single" w:sz="2" w:space="0" w:color="E3E3E3"/>
                          </w:divBdr>
                          <w:divsChild>
                            <w:div w:id="1893809123">
                              <w:marLeft w:val="0"/>
                              <w:marRight w:val="0"/>
                              <w:marTop w:val="100"/>
                              <w:marBottom w:val="100"/>
                              <w:divBdr>
                                <w:top w:val="single" w:sz="2" w:space="0" w:color="E3E3E3"/>
                                <w:left w:val="single" w:sz="2" w:space="0" w:color="E3E3E3"/>
                                <w:bottom w:val="single" w:sz="2" w:space="0" w:color="E3E3E3"/>
                                <w:right w:val="single" w:sz="2" w:space="0" w:color="E3E3E3"/>
                              </w:divBdr>
                              <w:divsChild>
                                <w:div w:id="1361933119">
                                  <w:marLeft w:val="0"/>
                                  <w:marRight w:val="0"/>
                                  <w:marTop w:val="0"/>
                                  <w:marBottom w:val="0"/>
                                  <w:divBdr>
                                    <w:top w:val="single" w:sz="2" w:space="0" w:color="E3E3E3"/>
                                    <w:left w:val="single" w:sz="2" w:space="0" w:color="E3E3E3"/>
                                    <w:bottom w:val="single" w:sz="2" w:space="0" w:color="E3E3E3"/>
                                    <w:right w:val="single" w:sz="2" w:space="0" w:color="E3E3E3"/>
                                  </w:divBdr>
                                  <w:divsChild>
                                    <w:div w:id="129321688">
                                      <w:marLeft w:val="0"/>
                                      <w:marRight w:val="0"/>
                                      <w:marTop w:val="0"/>
                                      <w:marBottom w:val="0"/>
                                      <w:divBdr>
                                        <w:top w:val="single" w:sz="2" w:space="0" w:color="E3E3E3"/>
                                        <w:left w:val="single" w:sz="2" w:space="0" w:color="E3E3E3"/>
                                        <w:bottom w:val="single" w:sz="2" w:space="0" w:color="E3E3E3"/>
                                        <w:right w:val="single" w:sz="2" w:space="0" w:color="E3E3E3"/>
                                      </w:divBdr>
                                      <w:divsChild>
                                        <w:div w:id="1377582985">
                                          <w:marLeft w:val="0"/>
                                          <w:marRight w:val="0"/>
                                          <w:marTop w:val="0"/>
                                          <w:marBottom w:val="0"/>
                                          <w:divBdr>
                                            <w:top w:val="single" w:sz="2" w:space="0" w:color="E3E3E3"/>
                                            <w:left w:val="single" w:sz="2" w:space="0" w:color="E3E3E3"/>
                                            <w:bottom w:val="single" w:sz="2" w:space="0" w:color="E3E3E3"/>
                                            <w:right w:val="single" w:sz="2" w:space="0" w:color="E3E3E3"/>
                                          </w:divBdr>
                                          <w:divsChild>
                                            <w:div w:id="198516427">
                                              <w:marLeft w:val="0"/>
                                              <w:marRight w:val="0"/>
                                              <w:marTop w:val="0"/>
                                              <w:marBottom w:val="0"/>
                                              <w:divBdr>
                                                <w:top w:val="single" w:sz="2" w:space="0" w:color="E3E3E3"/>
                                                <w:left w:val="single" w:sz="2" w:space="0" w:color="E3E3E3"/>
                                                <w:bottom w:val="single" w:sz="2" w:space="0" w:color="E3E3E3"/>
                                                <w:right w:val="single" w:sz="2" w:space="0" w:color="E3E3E3"/>
                                              </w:divBdr>
                                              <w:divsChild>
                                                <w:div w:id="1908999602">
                                                  <w:marLeft w:val="0"/>
                                                  <w:marRight w:val="0"/>
                                                  <w:marTop w:val="0"/>
                                                  <w:marBottom w:val="0"/>
                                                  <w:divBdr>
                                                    <w:top w:val="single" w:sz="2" w:space="0" w:color="E3E3E3"/>
                                                    <w:left w:val="single" w:sz="2" w:space="0" w:color="E3E3E3"/>
                                                    <w:bottom w:val="single" w:sz="2" w:space="0" w:color="E3E3E3"/>
                                                    <w:right w:val="single" w:sz="2" w:space="0" w:color="E3E3E3"/>
                                                  </w:divBdr>
                                                  <w:divsChild>
                                                    <w:div w:id="1861772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38133099">
      <w:bodyDiv w:val="1"/>
      <w:marLeft w:val="0"/>
      <w:marRight w:val="0"/>
      <w:marTop w:val="0"/>
      <w:marBottom w:val="0"/>
      <w:divBdr>
        <w:top w:val="none" w:sz="0" w:space="0" w:color="auto"/>
        <w:left w:val="none" w:sz="0" w:space="0" w:color="auto"/>
        <w:bottom w:val="none" w:sz="0" w:space="0" w:color="auto"/>
        <w:right w:val="none" w:sz="0" w:space="0" w:color="auto"/>
      </w:divBdr>
    </w:div>
    <w:div w:id="743189279">
      <w:bodyDiv w:val="1"/>
      <w:marLeft w:val="0"/>
      <w:marRight w:val="0"/>
      <w:marTop w:val="0"/>
      <w:marBottom w:val="0"/>
      <w:divBdr>
        <w:top w:val="none" w:sz="0" w:space="0" w:color="auto"/>
        <w:left w:val="none" w:sz="0" w:space="0" w:color="auto"/>
        <w:bottom w:val="none" w:sz="0" w:space="0" w:color="auto"/>
        <w:right w:val="none" w:sz="0" w:space="0" w:color="auto"/>
      </w:divBdr>
    </w:div>
    <w:div w:id="750856777">
      <w:bodyDiv w:val="1"/>
      <w:marLeft w:val="0"/>
      <w:marRight w:val="0"/>
      <w:marTop w:val="0"/>
      <w:marBottom w:val="0"/>
      <w:divBdr>
        <w:top w:val="none" w:sz="0" w:space="0" w:color="auto"/>
        <w:left w:val="none" w:sz="0" w:space="0" w:color="auto"/>
        <w:bottom w:val="none" w:sz="0" w:space="0" w:color="auto"/>
        <w:right w:val="none" w:sz="0" w:space="0" w:color="auto"/>
      </w:divBdr>
    </w:div>
    <w:div w:id="770930597">
      <w:bodyDiv w:val="1"/>
      <w:marLeft w:val="0"/>
      <w:marRight w:val="0"/>
      <w:marTop w:val="0"/>
      <w:marBottom w:val="0"/>
      <w:divBdr>
        <w:top w:val="none" w:sz="0" w:space="0" w:color="auto"/>
        <w:left w:val="none" w:sz="0" w:space="0" w:color="auto"/>
        <w:bottom w:val="none" w:sz="0" w:space="0" w:color="auto"/>
        <w:right w:val="none" w:sz="0" w:space="0" w:color="auto"/>
      </w:divBdr>
    </w:div>
    <w:div w:id="784232607">
      <w:bodyDiv w:val="1"/>
      <w:marLeft w:val="0"/>
      <w:marRight w:val="0"/>
      <w:marTop w:val="0"/>
      <w:marBottom w:val="0"/>
      <w:divBdr>
        <w:top w:val="none" w:sz="0" w:space="0" w:color="auto"/>
        <w:left w:val="none" w:sz="0" w:space="0" w:color="auto"/>
        <w:bottom w:val="none" w:sz="0" w:space="0" w:color="auto"/>
        <w:right w:val="none" w:sz="0" w:space="0" w:color="auto"/>
      </w:divBdr>
    </w:div>
    <w:div w:id="788204597">
      <w:bodyDiv w:val="1"/>
      <w:marLeft w:val="0"/>
      <w:marRight w:val="0"/>
      <w:marTop w:val="0"/>
      <w:marBottom w:val="0"/>
      <w:divBdr>
        <w:top w:val="none" w:sz="0" w:space="0" w:color="auto"/>
        <w:left w:val="none" w:sz="0" w:space="0" w:color="auto"/>
        <w:bottom w:val="none" w:sz="0" w:space="0" w:color="auto"/>
        <w:right w:val="none" w:sz="0" w:space="0" w:color="auto"/>
      </w:divBdr>
    </w:div>
    <w:div w:id="805586557">
      <w:bodyDiv w:val="1"/>
      <w:marLeft w:val="0"/>
      <w:marRight w:val="0"/>
      <w:marTop w:val="0"/>
      <w:marBottom w:val="0"/>
      <w:divBdr>
        <w:top w:val="none" w:sz="0" w:space="0" w:color="auto"/>
        <w:left w:val="none" w:sz="0" w:space="0" w:color="auto"/>
        <w:bottom w:val="none" w:sz="0" w:space="0" w:color="auto"/>
        <w:right w:val="none" w:sz="0" w:space="0" w:color="auto"/>
      </w:divBdr>
    </w:div>
    <w:div w:id="807163859">
      <w:bodyDiv w:val="1"/>
      <w:marLeft w:val="0"/>
      <w:marRight w:val="0"/>
      <w:marTop w:val="0"/>
      <w:marBottom w:val="0"/>
      <w:divBdr>
        <w:top w:val="none" w:sz="0" w:space="0" w:color="auto"/>
        <w:left w:val="none" w:sz="0" w:space="0" w:color="auto"/>
        <w:bottom w:val="none" w:sz="0" w:space="0" w:color="auto"/>
        <w:right w:val="none" w:sz="0" w:space="0" w:color="auto"/>
      </w:divBdr>
      <w:divsChild>
        <w:div w:id="582564566">
          <w:marLeft w:val="0"/>
          <w:marRight w:val="0"/>
          <w:marTop w:val="0"/>
          <w:marBottom w:val="0"/>
          <w:divBdr>
            <w:top w:val="none" w:sz="0" w:space="0" w:color="auto"/>
            <w:left w:val="none" w:sz="0" w:space="0" w:color="auto"/>
            <w:bottom w:val="none" w:sz="0" w:space="0" w:color="auto"/>
            <w:right w:val="none" w:sz="0" w:space="0" w:color="auto"/>
          </w:divBdr>
          <w:divsChild>
            <w:div w:id="1082141066">
              <w:marLeft w:val="0"/>
              <w:marRight w:val="0"/>
              <w:marTop w:val="100"/>
              <w:marBottom w:val="100"/>
              <w:divBdr>
                <w:top w:val="single" w:sz="2" w:space="0" w:color="E3E3E3"/>
                <w:left w:val="single" w:sz="2" w:space="0" w:color="E3E3E3"/>
                <w:bottom w:val="single" w:sz="2" w:space="0" w:color="E3E3E3"/>
                <w:right w:val="single" w:sz="2" w:space="0" w:color="E3E3E3"/>
              </w:divBdr>
              <w:divsChild>
                <w:div w:id="447894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11683763">
          <w:marLeft w:val="0"/>
          <w:marRight w:val="0"/>
          <w:marTop w:val="0"/>
          <w:marBottom w:val="0"/>
          <w:divBdr>
            <w:top w:val="single" w:sz="2" w:space="0" w:color="E3E3E3"/>
            <w:left w:val="single" w:sz="2" w:space="0" w:color="E3E3E3"/>
            <w:bottom w:val="single" w:sz="2" w:space="0" w:color="E3E3E3"/>
            <w:right w:val="single" w:sz="2" w:space="0" w:color="E3E3E3"/>
          </w:divBdr>
          <w:divsChild>
            <w:div w:id="1298608630">
              <w:marLeft w:val="0"/>
              <w:marRight w:val="0"/>
              <w:marTop w:val="0"/>
              <w:marBottom w:val="0"/>
              <w:divBdr>
                <w:top w:val="single" w:sz="2" w:space="0" w:color="E3E3E3"/>
                <w:left w:val="single" w:sz="2" w:space="0" w:color="E3E3E3"/>
                <w:bottom w:val="single" w:sz="2" w:space="0" w:color="E3E3E3"/>
                <w:right w:val="single" w:sz="2" w:space="0" w:color="E3E3E3"/>
              </w:divBdr>
              <w:divsChild>
                <w:div w:id="990259044">
                  <w:marLeft w:val="0"/>
                  <w:marRight w:val="0"/>
                  <w:marTop w:val="0"/>
                  <w:marBottom w:val="0"/>
                  <w:divBdr>
                    <w:top w:val="single" w:sz="2" w:space="0" w:color="E3E3E3"/>
                    <w:left w:val="single" w:sz="2" w:space="0" w:color="E3E3E3"/>
                    <w:bottom w:val="single" w:sz="2" w:space="0" w:color="E3E3E3"/>
                    <w:right w:val="single" w:sz="2" w:space="0" w:color="E3E3E3"/>
                  </w:divBdr>
                  <w:divsChild>
                    <w:div w:id="1091967456">
                      <w:marLeft w:val="0"/>
                      <w:marRight w:val="0"/>
                      <w:marTop w:val="0"/>
                      <w:marBottom w:val="0"/>
                      <w:divBdr>
                        <w:top w:val="single" w:sz="2" w:space="0" w:color="E3E3E3"/>
                        <w:left w:val="single" w:sz="2" w:space="0" w:color="E3E3E3"/>
                        <w:bottom w:val="single" w:sz="2" w:space="0" w:color="E3E3E3"/>
                        <w:right w:val="single" w:sz="2" w:space="0" w:color="E3E3E3"/>
                      </w:divBdr>
                      <w:divsChild>
                        <w:div w:id="1299067756">
                          <w:marLeft w:val="0"/>
                          <w:marRight w:val="0"/>
                          <w:marTop w:val="0"/>
                          <w:marBottom w:val="0"/>
                          <w:divBdr>
                            <w:top w:val="single" w:sz="2" w:space="0" w:color="E3E3E3"/>
                            <w:left w:val="single" w:sz="2" w:space="0" w:color="E3E3E3"/>
                            <w:bottom w:val="single" w:sz="2" w:space="0" w:color="E3E3E3"/>
                            <w:right w:val="single" w:sz="2" w:space="0" w:color="E3E3E3"/>
                          </w:divBdr>
                          <w:divsChild>
                            <w:div w:id="708797309">
                              <w:marLeft w:val="0"/>
                              <w:marRight w:val="0"/>
                              <w:marTop w:val="0"/>
                              <w:marBottom w:val="0"/>
                              <w:divBdr>
                                <w:top w:val="single" w:sz="2" w:space="0" w:color="E3E3E3"/>
                                <w:left w:val="single" w:sz="2" w:space="0" w:color="E3E3E3"/>
                                <w:bottom w:val="single" w:sz="2" w:space="0" w:color="E3E3E3"/>
                                <w:right w:val="single" w:sz="2" w:space="0" w:color="E3E3E3"/>
                              </w:divBdr>
                              <w:divsChild>
                                <w:div w:id="2034569101">
                                  <w:marLeft w:val="0"/>
                                  <w:marRight w:val="0"/>
                                  <w:marTop w:val="100"/>
                                  <w:marBottom w:val="100"/>
                                  <w:divBdr>
                                    <w:top w:val="single" w:sz="2" w:space="0" w:color="E3E3E3"/>
                                    <w:left w:val="single" w:sz="2" w:space="0" w:color="E3E3E3"/>
                                    <w:bottom w:val="single" w:sz="2" w:space="0" w:color="E3E3E3"/>
                                    <w:right w:val="single" w:sz="2" w:space="0" w:color="E3E3E3"/>
                                  </w:divBdr>
                                  <w:divsChild>
                                    <w:div w:id="379206256">
                                      <w:marLeft w:val="0"/>
                                      <w:marRight w:val="0"/>
                                      <w:marTop w:val="0"/>
                                      <w:marBottom w:val="0"/>
                                      <w:divBdr>
                                        <w:top w:val="single" w:sz="2" w:space="0" w:color="E3E3E3"/>
                                        <w:left w:val="single" w:sz="2" w:space="0" w:color="E3E3E3"/>
                                        <w:bottom w:val="single" w:sz="2" w:space="0" w:color="E3E3E3"/>
                                        <w:right w:val="single" w:sz="2" w:space="0" w:color="E3E3E3"/>
                                      </w:divBdr>
                                      <w:divsChild>
                                        <w:div w:id="768239750">
                                          <w:marLeft w:val="0"/>
                                          <w:marRight w:val="0"/>
                                          <w:marTop w:val="0"/>
                                          <w:marBottom w:val="0"/>
                                          <w:divBdr>
                                            <w:top w:val="single" w:sz="2" w:space="0" w:color="E3E3E3"/>
                                            <w:left w:val="single" w:sz="2" w:space="0" w:color="E3E3E3"/>
                                            <w:bottom w:val="single" w:sz="2" w:space="0" w:color="E3E3E3"/>
                                            <w:right w:val="single" w:sz="2" w:space="0" w:color="E3E3E3"/>
                                          </w:divBdr>
                                          <w:divsChild>
                                            <w:div w:id="1079207270">
                                              <w:marLeft w:val="0"/>
                                              <w:marRight w:val="0"/>
                                              <w:marTop w:val="0"/>
                                              <w:marBottom w:val="0"/>
                                              <w:divBdr>
                                                <w:top w:val="single" w:sz="2" w:space="0" w:color="E3E3E3"/>
                                                <w:left w:val="single" w:sz="2" w:space="0" w:color="E3E3E3"/>
                                                <w:bottom w:val="single" w:sz="2" w:space="0" w:color="E3E3E3"/>
                                                <w:right w:val="single" w:sz="2" w:space="0" w:color="E3E3E3"/>
                                              </w:divBdr>
                                              <w:divsChild>
                                                <w:div w:id="1120490930">
                                                  <w:marLeft w:val="0"/>
                                                  <w:marRight w:val="0"/>
                                                  <w:marTop w:val="0"/>
                                                  <w:marBottom w:val="0"/>
                                                  <w:divBdr>
                                                    <w:top w:val="single" w:sz="2" w:space="0" w:color="E3E3E3"/>
                                                    <w:left w:val="single" w:sz="2" w:space="0" w:color="E3E3E3"/>
                                                    <w:bottom w:val="single" w:sz="2" w:space="0" w:color="E3E3E3"/>
                                                    <w:right w:val="single" w:sz="2" w:space="0" w:color="E3E3E3"/>
                                                  </w:divBdr>
                                                  <w:divsChild>
                                                    <w:div w:id="1283420186">
                                                      <w:marLeft w:val="0"/>
                                                      <w:marRight w:val="0"/>
                                                      <w:marTop w:val="0"/>
                                                      <w:marBottom w:val="0"/>
                                                      <w:divBdr>
                                                        <w:top w:val="single" w:sz="2" w:space="0" w:color="E3E3E3"/>
                                                        <w:left w:val="single" w:sz="2" w:space="0" w:color="E3E3E3"/>
                                                        <w:bottom w:val="single" w:sz="2" w:space="0" w:color="E3E3E3"/>
                                                        <w:right w:val="single" w:sz="2" w:space="0" w:color="E3E3E3"/>
                                                      </w:divBdr>
                                                      <w:divsChild>
                                                        <w:div w:id="642002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11947650">
      <w:bodyDiv w:val="1"/>
      <w:marLeft w:val="0"/>
      <w:marRight w:val="0"/>
      <w:marTop w:val="0"/>
      <w:marBottom w:val="0"/>
      <w:divBdr>
        <w:top w:val="none" w:sz="0" w:space="0" w:color="auto"/>
        <w:left w:val="none" w:sz="0" w:space="0" w:color="auto"/>
        <w:bottom w:val="none" w:sz="0" w:space="0" w:color="auto"/>
        <w:right w:val="none" w:sz="0" w:space="0" w:color="auto"/>
      </w:divBdr>
    </w:div>
    <w:div w:id="850729192">
      <w:bodyDiv w:val="1"/>
      <w:marLeft w:val="0"/>
      <w:marRight w:val="0"/>
      <w:marTop w:val="0"/>
      <w:marBottom w:val="0"/>
      <w:divBdr>
        <w:top w:val="none" w:sz="0" w:space="0" w:color="auto"/>
        <w:left w:val="none" w:sz="0" w:space="0" w:color="auto"/>
        <w:bottom w:val="none" w:sz="0" w:space="0" w:color="auto"/>
        <w:right w:val="none" w:sz="0" w:space="0" w:color="auto"/>
      </w:divBdr>
    </w:div>
    <w:div w:id="869613394">
      <w:bodyDiv w:val="1"/>
      <w:marLeft w:val="0"/>
      <w:marRight w:val="0"/>
      <w:marTop w:val="0"/>
      <w:marBottom w:val="0"/>
      <w:divBdr>
        <w:top w:val="none" w:sz="0" w:space="0" w:color="auto"/>
        <w:left w:val="none" w:sz="0" w:space="0" w:color="auto"/>
        <w:bottom w:val="none" w:sz="0" w:space="0" w:color="auto"/>
        <w:right w:val="none" w:sz="0" w:space="0" w:color="auto"/>
      </w:divBdr>
    </w:div>
    <w:div w:id="871530371">
      <w:bodyDiv w:val="1"/>
      <w:marLeft w:val="0"/>
      <w:marRight w:val="0"/>
      <w:marTop w:val="0"/>
      <w:marBottom w:val="0"/>
      <w:divBdr>
        <w:top w:val="none" w:sz="0" w:space="0" w:color="auto"/>
        <w:left w:val="none" w:sz="0" w:space="0" w:color="auto"/>
        <w:bottom w:val="none" w:sz="0" w:space="0" w:color="auto"/>
        <w:right w:val="none" w:sz="0" w:space="0" w:color="auto"/>
      </w:divBdr>
    </w:div>
    <w:div w:id="872350879">
      <w:bodyDiv w:val="1"/>
      <w:marLeft w:val="0"/>
      <w:marRight w:val="0"/>
      <w:marTop w:val="0"/>
      <w:marBottom w:val="0"/>
      <w:divBdr>
        <w:top w:val="none" w:sz="0" w:space="0" w:color="auto"/>
        <w:left w:val="none" w:sz="0" w:space="0" w:color="auto"/>
        <w:bottom w:val="none" w:sz="0" w:space="0" w:color="auto"/>
        <w:right w:val="none" w:sz="0" w:space="0" w:color="auto"/>
      </w:divBdr>
    </w:div>
    <w:div w:id="898438822">
      <w:bodyDiv w:val="1"/>
      <w:marLeft w:val="0"/>
      <w:marRight w:val="0"/>
      <w:marTop w:val="0"/>
      <w:marBottom w:val="0"/>
      <w:divBdr>
        <w:top w:val="none" w:sz="0" w:space="0" w:color="auto"/>
        <w:left w:val="none" w:sz="0" w:space="0" w:color="auto"/>
        <w:bottom w:val="none" w:sz="0" w:space="0" w:color="auto"/>
        <w:right w:val="none" w:sz="0" w:space="0" w:color="auto"/>
      </w:divBdr>
    </w:div>
    <w:div w:id="902108068">
      <w:bodyDiv w:val="1"/>
      <w:marLeft w:val="0"/>
      <w:marRight w:val="0"/>
      <w:marTop w:val="0"/>
      <w:marBottom w:val="0"/>
      <w:divBdr>
        <w:top w:val="none" w:sz="0" w:space="0" w:color="auto"/>
        <w:left w:val="none" w:sz="0" w:space="0" w:color="auto"/>
        <w:bottom w:val="none" w:sz="0" w:space="0" w:color="auto"/>
        <w:right w:val="none" w:sz="0" w:space="0" w:color="auto"/>
      </w:divBdr>
    </w:div>
    <w:div w:id="902788065">
      <w:bodyDiv w:val="1"/>
      <w:marLeft w:val="0"/>
      <w:marRight w:val="0"/>
      <w:marTop w:val="0"/>
      <w:marBottom w:val="0"/>
      <w:divBdr>
        <w:top w:val="none" w:sz="0" w:space="0" w:color="auto"/>
        <w:left w:val="none" w:sz="0" w:space="0" w:color="auto"/>
        <w:bottom w:val="none" w:sz="0" w:space="0" w:color="auto"/>
        <w:right w:val="none" w:sz="0" w:space="0" w:color="auto"/>
      </w:divBdr>
    </w:div>
    <w:div w:id="907610458">
      <w:bodyDiv w:val="1"/>
      <w:marLeft w:val="0"/>
      <w:marRight w:val="0"/>
      <w:marTop w:val="0"/>
      <w:marBottom w:val="0"/>
      <w:divBdr>
        <w:top w:val="none" w:sz="0" w:space="0" w:color="auto"/>
        <w:left w:val="none" w:sz="0" w:space="0" w:color="auto"/>
        <w:bottom w:val="none" w:sz="0" w:space="0" w:color="auto"/>
        <w:right w:val="none" w:sz="0" w:space="0" w:color="auto"/>
      </w:divBdr>
    </w:div>
    <w:div w:id="926112476">
      <w:bodyDiv w:val="1"/>
      <w:marLeft w:val="0"/>
      <w:marRight w:val="0"/>
      <w:marTop w:val="0"/>
      <w:marBottom w:val="0"/>
      <w:divBdr>
        <w:top w:val="none" w:sz="0" w:space="0" w:color="auto"/>
        <w:left w:val="none" w:sz="0" w:space="0" w:color="auto"/>
        <w:bottom w:val="none" w:sz="0" w:space="0" w:color="auto"/>
        <w:right w:val="none" w:sz="0" w:space="0" w:color="auto"/>
      </w:divBdr>
    </w:div>
    <w:div w:id="944311049">
      <w:bodyDiv w:val="1"/>
      <w:marLeft w:val="0"/>
      <w:marRight w:val="0"/>
      <w:marTop w:val="0"/>
      <w:marBottom w:val="0"/>
      <w:divBdr>
        <w:top w:val="none" w:sz="0" w:space="0" w:color="auto"/>
        <w:left w:val="none" w:sz="0" w:space="0" w:color="auto"/>
        <w:bottom w:val="none" w:sz="0" w:space="0" w:color="auto"/>
        <w:right w:val="none" w:sz="0" w:space="0" w:color="auto"/>
      </w:divBdr>
    </w:div>
    <w:div w:id="944967587">
      <w:bodyDiv w:val="1"/>
      <w:marLeft w:val="0"/>
      <w:marRight w:val="0"/>
      <w:marTop w:val="0"/>
      <w:marBottom w:val="0"/>
      <w:divBdr>
        <w:top w:val="none" w:sz="0" w:space="0" w:color="auto"/>
        <w:left w:val="none" w:sz="0" w:space="0" w:color="auto"/>
        <w:bottom w:val="none" w:sz="0" w:space="0" w:color="auto"/>
        <w:right w:val="none" w:sz="0" w:space="0" w:color="auto"/>
      </w:divBdr>
    </w:div>
    <w:div w:id="948001742">
      <w:bodyDiv w:val="1"/>
      <w:marLeft w:val="0"/>
      <w:marRight w:val="0"/>
      <w:marTop w:val="0"/>
      <w:marBottom w:val="0"/>
      <w:divBdr>
        <w:top w:val="none" w:sz="0" w:space="0" w:color="auto"/>
        <w:left w:val="none" w:sz="0" w:space="0" w:color="auto"/>
        <w:bottom w:val="none" w:sz="0" w:space="0" w:color="auto"/>
        <w:right w:val="none" w:sz="0" w:space="0" w:color="auto"/>
      </w:divBdr>
    </w:div>
    <w:div w:id="948202415">
      <w:bodyDiv w:val="1"/>
      <w:marLeft w:val="0"/>
      <w:marRight w:val="0"/>
      <w:marTop w:val="0"/>
      <w:marBottom w:val="0"/>
      <w:divBdr>
        <w:top w:val="none" w:sz="0" w:space="0" w:color="auto"/>
        <w:left w:val="none" w:sz="0" w:space="0" w:color="auto"/>
        <w:bottom w:val="none" w:sz="0" w:space="0" w:color="auto"/>
        <w:right w:val="none" w:sz="0" w:space="0" w:color="auto"/>
      </w:divBdr>
    </w:div>
    <w:div w:id="962081423">
      <w:bodyDiv w:val="1"/>
      <w:marLeft w:val="0"/>
      <w:marRight w:val="0"/>
      <w:marTop w:val="0"/>
      <w:marBottom w:val="0"/>
      <w:divBdr>
        <w:top w:val="none" w:sz="0" w:space="0" w:color="auto"/>
        <w:left w:val="none" w:sz="0" w:space="0" w:color="auto"/>
        <w:bottom w:val="none" w:sz="0" w:space="0" w:color="auto"/>
        <w:right w:val="none" w:sz="0" w:space="0" w:color="auto"/>
      </w:divBdr>
    </w:div>
    <w:div w:id="966162204">
      <w:bodyDiv w:val="1"/>
      <w:marLeft w:val="0"/>
      <w:marRight w:val="0"/>
      <w:marTop w:val="0"/>
      <w:marBottom w:val="0"/>
      <w:divBdr>
        <w:top w:val="none" w:sz="0" w:space="0" w:color="auto"/>
        <w:left w:val="none" w:sz="0" w:space="0" w:color="auto"/>
        <w:bottom w:val="none" w:sz="0" w:space="0" w:color="auto"/>
        <w:right w:val="none" w:sz="0" w:space="0" w:color="auto"/>
      </w:divBdr>
    </w:div>
    <w:div w:id="973756253">
      <w:bodyDiv w:val="1"/>
      <w:marLeft w:val="0"/>
      <w:marRight w:val="0"/>
      <w:marTop w:val="0"/>
      <w:marBottom w:val="0"/>
      <w:divBdr>
        <w:top w:val="none" w:sz="0" w:space="0" w:color="auto"/>
        <w:left w:val="none" w:sz="0" w:space="0" w:color="auto"/>
        <w:bottom w:val="none" w:sz="0" w:space="0" w:color="auto"/>
        <w:right w:val="none" w:sz="0" w:space="0" w:color="auto"/>
      </w:divBdr>
    </w:div>
    <w:div w:id="983656873">
      <w:bodyDiv w:val="1"/>
      <w:marLeft w:val="0"/>
      <w:marRight w:val="0"/>
      <w:marTop w:val="0"/>
      <w:marBottom w:val="0"/>
      <w:divBdr>
        <w:top w:val="none" w:sz="0" w:space="0" w:color="auto"/>
        <w:left w:val="none" w:sz="0" w:space="0" w:color="auto"/>
        <w:bottom w:val="none" w:sz="0" w:space="0" w:color="auto"/>
        <w:right w:val="none" w:sz="0" w:space="0" w:color="auto"/>
      </w:divBdr>
    </w:div>
    <w:div w:id="1002778268">
      <w:bodyDiv w:val="1"/>
      <w:marLeft w:val="0"/>
      <w:marRight w:val="0"/>
      <w:marTop w:val="0"/>
      <w:marBottom w:val="0"/>
      <w:divBdr>
        <w:top w:val="none" w:sz="0" w:space="0" w:color="auto"/>
        <w:left w:val="none" w:sz="0" w:space="0" w:color="auto"/>
        <w:bottom w:val="none" w:sz="0" w:space="0" w:color="auto"/>
        <w:right w:val="none" w:sz="0" w:space="0" w:color="auto"/>
      </w:divBdr>
    </w:div>
    <w:div w:id="1012610159">
      <w:bodyDiv w:val="1"/>
      <w:marLeft w:val="0"/>
      <w:marRight w:val="0"/>
      <w:marTop w:val="0"/>
      <w:marBottom w:val="0"/>
      <w:divBdr>
        <w:top w:val="none" w:sz="0" w:space="0" w:color="auto"/>
        <w:left w:val="none" w:sz="0" w:space="0" w:color="auto"/>
        <w:bottom w:val="none" w:sz="0" w:space="0" w:color="auto"/>
        <w:right w:val="none" w:sz="0" w:space="0" w:color="auto"/>
      </w:divBdr>
    </w:div>
    <w:div w:id="1019698555">
      <w:bodyDiv w:val="1"/>
      <w:marLeft w:val="0"/>
      <w:marRight w:val="0"/>
      <w:marTop w:val="0"/>
      <w:marBottom w:val="0"/>
      <w:divBdr>
        <w:top w:val="none" w:sz="0" w:space="0" w:color="auto"/>
        <w:left w:val="none" w:sz="0" w:space="0" w:color="auto"/>
        <w:bottom w:val="none" w:sz="0" w:space="0" w:color="auto"/>
        <w:right w:val="none" w:sz="0" w:space="0" w:color="auto"/>
      </w:divBdr>
    </w:div>
    <w:div w:id="1040672068">
      <w:bodyDiv w:val="1"/>
      <w:marLeft w:val="0"/>
      <w:marRight w:val="0"/>
      <w:marTop w:val="0"/>
      <w:marBottom w:val="0"/>
      <w:divBdr>
        <w:top w:val="none" w:sz="0" w:space="0" w:color="auto"/>
        <w:left w:val="none" w:sz="0" w:space="0" w:color="auto"/>
        <w:bottom w:val="none" w:sz="0" w:space="0" w:color="auto"/>
        <w:right w:val="none" w:sz="0" w:space="0" w:color="auto"/>
      </w:divBdr>
    </w:div>
    <w:div w:id="1062362450">
      <w:bodyDiv w:val="1"/>
      <w:marLeft w:val="0"/>
      <w:marRight w:val="0"/>
      <w:marTop w:val="0"/>
      <w:marBottom w:val="0"/>
      <w:divBdr>
        <w:top w:val="none" w:sz="0" w:space="0" w:color="auto"/>
        <w:left w:val="none" w:sz="0" w:space="0" w:color="auto"/>
        <w:bottom w:val="none" w:sz="0" w:space="0" w:color="auto"/>
        <w:right w:val="none" w:sz="0" w:space="0" w:color="auto"/>
      </w:divBdr>
    </w:div>
    <w:div w:id="1081803345">
      <w:bodyDiv w:val="1"/>
      <w:marLeft w:val="0"/>
      <w:marRight w:val="0"/>
      <w:marTop w:val="0"/>
      <w:marBottom w:val="0"/>
      <w:divBdr>
        <w:top w:val="none" w:sz="0" w:space="0" w:color="auto"/>
        <w:left w:val="none" w:sz="0" w:space="0" w:color="auto"/>
        <w:bottom w:val="none" w:sz="0" w:space="0" w:color="auto"/>
        <w:right w:val="none" w:sz="0" w:space="0" w:color="auto"/>
      </w:divBdr>
    </w:div>
    <w:div w:id="1087771720">
      <w:bodyDiv w:val="1"/>
      <w:marLeft w:val="0"/>
      <w:marRight w:val="0"/>
      <w:marTop w:val="0"/>
      <w:marBottom w:val="0"/>
      <w:divBdr>
        <w:top w:val="none" w:sz="0" w:space="0" w:color="auto"/>
        <w:left w:val="none" w:sz="0" w:space="0" w:color="auto"/>
        <w:bottom w:val="none" w:sz="0" w:space="0" w:color="auto"/>
        <w:right w:val="none" w:sz="0" w:space="0" w:color="auto"/>
      </w:divBdr>
    </w:div>
    <w:div w:id="1091512289">
      <w:bodyDiv w:val="1"/>
      <w:marLeft w:val="0"/>
      <w:marRight w:val="0"/>
      <w:marTop w:val="0"/>
      <w:marBottom w:val="0"/>
      <w:divBdr>
        <w:top w:val="none" w:sz="0" w:space="0" w:color="auto"/>
        <w:left w:val="none" w:sz="0" w:space="0" w:color="auto"/>
        <w:bottom w:val="none" w:sz="0" w:space="0" w:color="auto"/>
        <w:right w:val="none" w:sz="0" w:space="0" w:color="auto"/>
      </w:divBdr>
    </w:div>
    <w:div w:id="1101797402">
      <w:bodyDiv w:val="1"/>
      <w:marLeft w:val="0"/>
      <w:marRight w:val="0"/>
      <w:marTop w:val="0"/>
      <w:marBottom w:val="0"/>
      <w:divBdr>
        <w:top w:val="none" w:sz="0" w:space="0" w:color="auto"/>
        <w:left w:val="none" w:sz="0" w:space="0" w:color="auto"/>
        <w:bottom w:val="none" w:sz="0" w:space="0" w:color="auto"/>
        <w:right w:val="none" w:sz="0" w:space="0" w:color="auto"/>
      </w:divBdr>
    </w:div>
    <w:div w:id="1118719823">
      <w:bodyDiv w:val="1"/>
      <w:marLeft w:val="0"/>
      <w:marRight w:val="0"/>
      <w:marTop w:val="0"/>
      <w:marBottom w:val="0"/>
      <w:divBdr>
        <w:top w:val="none" w:sz="0" w:space="0" w:color="auto"/>
        <w:left w:val="none" w:sz="0" w:space="0" w:color="auto"/>
        <w:bottom w:val="none" w:sz="0" w:space="0" w:color="auto"/>
        <w:right w:val="none" w:sz="0" w:space="0" w:color="auto"/>
      </w:divBdr>
    </w:div>
    <w:div w:id="1119688289">
      <w:bodyDiv w:val="1"/>
      <w:marLeft w:val="0"/>
      <w:marRight w:val="0"/>
      <w:marTop w:val="0"/>
      <w:marBottom w:val="0"/>
      <w:divBdr>
        <w:top w:val="none" w:sz="0" w:space="0" w:color="auto"/>
        <w:left w:val="none" w:sz="0" w:space="0" w:color="auto"/>
        <w:bottom w:val="none" w:sz="0" w:space="0" w:color="auto"/>
        <w:right w:val="none" w:sz="0" w:space="0" w:color="auto"/>
      </w:divBdr>
    </w:div>
    <w:div w:id="1121847391">
      <w:bodyDiv w:val="1"/>
      <w:marLeft w:val="0"/>
      <w:marRight w:val="0"/>
      <w:marTop w:val="0"/>
      <w:marBottom w:val="0"/>
      <w:divBdr>
        <w:top w:val="none" w:sz="0" w:space="0" w:color="auto"/>
        <w:left w:val="none" w:sz="0" w:space="0" w:color="auto"/>
        <w:bottom w:val="none" w:sz="0" w:space="0" w:color="auto"/>
        <w:right w:val="none" w:sz="0" w:space="0" w:color="auto"/>
      </w:divBdr>
    </w:div>
    <w:div w:id="1128164021">
      <w:bodyDiv w:val="1"/>
      <w:marLeft w:val="0"/>
      <w:marRight w:val="0"/>
      <w:marTop w:val="0"/>
      <w:marBottom w:val="0"/>
      <w:divBdr>
        <w:top w:val="none" w:sz="0" w:space="0" w:color="auto"/>
        <w:left w:val="none" w:sz="0" w:space="0" w:color="auto"/>
        <w:bottom w:val="none" w:sz="0" w:space="0" w:color="auto"/>
        <w:right w:val="none" w:sz="0" w:space="0" w:color="auto"/>
      </w:divBdr>
      <w:divsChild>
        <w:div w:id="1155342103">
          <w:marLeft w:val="0"/>
          <w:marRight w:val="0"/>
          <w:marTop w:val="0"/>
          <w:marBottom w:val="0"/>
          <w:divBdr>
            <w:top w:val="none" w:sz="0" w:space="0" w:color="auto"/>
            <w:left w:val="none" w:sz="0" w:space="0" w:color="auto"/>
            <w:bottom w:val="none" w:sz="0" w:space="0" w:color="auto"/>
            <w:right w:val="none" w:sz="0" w:space="0" w:color="auto"/>
          </w:divBdr>
          <w:divsChild>
            <w:div w:id="1507817128">
              <w:marLeft w:val="0"/>
              <w:marRight w:val="0"/>
              <w:marTop w:val="100"/>
              <w:marBottom w:val="100"/>
              <w:divBdr>
                <w:top w:val="single" w:sz="2" w:space="0" w:color="E3E3E3"/>
                <w:left w:val="single" w:sz="2" w:space="0" w:color="E3E3E3"/>
                <w:bottom w:val="single" w:sz="2" w:space="0" w:color="E3E3E3"/>
                <w:right w:val="single" w:sz="2" w:space="0" w:color="E3E3E3"/>
              </w:divBdr>
              <w:divsChild>
                <w:div w:id="893547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93388916">
          <w:marLeft w:val="0"/>
          <w:marRight w:val="0"/>
          <w:marTop w:val="0"/>
          <w:marBottom w:val="0"/>
          <w:divBdr>
            <w:top w:val="single" w:sz="2" w:space="0" w:color="E3E3E3"/>
            <w:left w:val="single" w:sz="2" w:space="0" w:color="E3E3E3"/>
            <w:bottom w:val="single" w:sz="2" w:space="0" w:color="E3E3E3"/>
            <w:right w:val="single" w:sz="2" w:space="0" w:color="E3E3E3"/>
          </w:divBdr>
          <w:divsChild>
            <w:div w:id="910434095">
              <w:marLeft w:val="0"/>
              <w:marRight w:val="0"/>
              <w:marTop w:val="0"/>
              <w:marBottom w:val="0"/>
              <w:divBdr>
                <w:top w:val="single" w:sz="2" w:space="0" w:color="E3E3E3"/>
                <w:left w:val="single" w:sz="2" w:space="0" w:color="E3E3E3"/>
                <w:bottom w:val="single" w:sz="2" w:space="0" w:color="E3E3E3"/>
                <w:right w:val="single" w:sz="2" w:space="0" w:color="E3E3E3"/>
              </w:divBdr>
              <w:divsChild>
                <w:div w:id="2114399163">
                  <w:marLeft w:val="0"/>
                  <w:marRight w:val="0"/>
                  <w:marTop w:val="0"/>
                  <w:marBottom w:val="0"/>
                  <w:divBdr>
                    <w:top w:val="single" w:sz="2" w:space="0" w:color="E3E3E3"/>
                    <w:left w:val="single" w:sz="2" w:space="0" w:color="E3E3E3"/>
                    <w:bottom w:val="single" w:sz="2" w:space="0" w:color="E3E3E3"/>
                    <w:right w:val="single" w:sz="2" w:space="0" w:color="E3E3E3"/>
                  </w:divBdr>
                  <w:divsChild>
                    <w:div w:id="908879268">
                      <w:marLeft w:val="0"/>
                      <w:marRight w:val="0"/>
                      <w:marTop w:val="0"/>
                      <w:marBottom w:val="0"/>
                      <w:divBdr>
                        <w:top w:val="single" w:sz="2" w:space="0" w:color="E3E3E3"/>
                        <w:left w:val="single" w:sz="2" w:space="0" w:color="E3E3E3"/>
                        <w:bottom w:val="single" w:sz="2" w:space="0" w:color="E3E3E3"/>
                        <w:right w:val="single" w:sz="2" w:space="0" w:color="E3E3E3"/>
                      </w:divBdr>
                      <w:divsChild>
                        <w:div w:id="1458915781">
                          <w:marLeft w:val="0"/>
                          <w:marRight w:val="0"/>
                          <w:marTop w:val="0"/>
                          <w:marBottom w:val="0"/>
                          <w:divBdr>
                            <w:top w:val="single" w:sz="2" w:space="0" w:color="E3E3E3"/>
                            <w:left w:val="single" w:sz="2" w:space="0" w:color="E3E3E3"/>
                            <w:bottom w:val="single" w:sz="2" w:space="0" w:color="E3E3E3"/>
                            <w:right w:val="single" w:sz="2" w:space="0" w:color="E3E3E3"/>
                          </w:divBdr>
                          <w:divsChild>
                            <w:div w:id="1106535710">
                              <w:marLeft w:val="0"/>
                              <w:marRight w:val="0"/>
                              <w:marTop w:val="0"/>
                              <w:marBottom w:val="0"/>
                              <w:divBdr>
                                <w:top w:val="single" w:sz="2" w:space="0" w:color="E3E3E3"/>
                                <w:left w:val="single" w:sz="2" w:space="0" w:color="E3E3E3"/>
                                <w:bottom w:val="single" w:sz="2" w:space="0" w:color="E3E3E3"/>
                                <w:right w:val="single" w:sz="2" w:space="0" w:color="E3E3E3"/>
                              </w:divBdr>
                              <w:divsChild>
                                <w:div w:id="1230965862">
                                  <w:marLeft w:val="0"/>
                                  <w:marRight w:val="0"/>
                                  <w:marTop w:val="100"/>
                                  <w:marBottom w:val="100"/>
                                  <w:divBdr>
                                    <w:top w:val="single" w:sz="2" w:space="0" w:color="E3E3E3"/>
                                    <w:left w:val="single" w:sz="2" w:space="0" w:color="E3E3E3"/>
                                    <w:bottom w:val="single" w:sz="2" w:space="0" w:color="E3E3E3"/>
                                    <w:right w:val="single" w:sz="2" w:space="0" w:color="E3E3E3"/>
                                  </w:divBdr>
                                  <w:divsChild>
                                    <w:div w:id="847981286">
                                      <w:marLeft w:val="0"/>
                                      <w:marRight w:val="0"/>
                                      <w:marTop w:val="0"/>
                                      <w:marBottom w:val="0"/>
                                      <w:divBdr>
                                        <w:top w:val="single" w:sz="2" w:space="0" w:color="E3E3E3"/>
                                        <w:left w:val="single" w:sz="2" w:space="0" w:color="E3E3E3"/>
                                        <w:bottom w:val="single" w:sz="2" w:space="0" w:color="E3E3E3"/>
                                        <w:right w:val="single" w:sz="2" w:space="0" w:color="E3E3E3"/>
                                      </w:divBdr>
                                      <w:divsChild>
                                        <w:div w:id="239221765">
                                          <w:marLeft w:val="0"/>
                                          <w:marRight w:val="0"/>
                                          <w:marTop w:val="0"/>
                                          <w:marBottom w:val="0"/>
                                          <w:divBdr>
                                            <w:top w:val="single" w:sz="2" w:space="0" w:color="E3E3E3"/>
                                            <w:left w:val="single" w:sz="2" w:space="0" w:color="E3E3E3"/>
                                            <w:bottom w:val="single" w:sz="2" w:space="0" w:color="E3E3E3"/>
                                            <w:right w:val="single" w:sz="2" w:space="0" w:color="E3E3E3"/>
                                          </w:divBdr>
                                          <w:divsChild>
                                            <w:div w:id="1428186963">
                                              <w:marLeft w:val="0"/>
                                              <w:marRight w:val="0"/>
                                              <w:marTop w:val="0"/>
                                              <w:marBottom w:val="0"/>
                                              <w:divBdr>
                                                <w:top w:val="single" w:sz="2" w:space="0" w:color="E3E3E3"/>
                                                <w:left w:val="single" w:sz="2" w:space="0" w:color="E3E3E3"/>
                                                <w:bottom w:val="single" w:sz="2" w:space="0" w:color="E3E3E3"/>
                                                <w:right w:val="single" w:sz="2" w:space="0" w:color="E3E3E3"/>
                                              </w:divBdr>
                                              <w:divsChild>
                                                <w:div w:id="1887598663">
                                                  <w:marLeft w:val="0"/>
                                                  <w:marRight w:val="0"/>
                                                  <w:marTop w:val="0"/>
                                                  <w:marBottom w:val="0"/>
                                                  <w:divBdr>
                                                    <w:top w:val="single" w:sz="2" w:space="0" w:color="E3E3E3"/>
                                                    <w:left w:val="single" w:sz="2" w:space="0" w:color="E3E3E3"/>
                                                    <w:bottom w:val="single" w:sz="2" w:space="0" w:color="E3E3E3"/>
                                                    <w:right w:val="single" w:sz="2" w:space="0" w:color="E3E3E3"/>
                                                  </w:divBdr>
                                                  <w:divsChild>
                                                    <w:div w:id="607081768">
                                                      <w:marLeft w:val="0"/>
                                                      <w:marRight w:val="0"/>
                                                      <w:marTop w:val="0"/>
                                                      <w:marBottom w:val="0"/>
                                                      <w:divBdr>
                                                        <w:top w:val="single" w:sz="2" w:space="0" w:color="E3E3E3"/>
                                                        <w:left w:val="single" w:sz="2" w:space="0" w:color="E3E3E3"/>
                                                        <w:bottom w:val="single" w:sz="2" w:space="0" w:color="E3E3E3"/>
                                                        <w:right w:val="single" w:sz="2" w:space="0" w:color="E3E3E3"/>
                                                      </w:divBdr>
                                                      <w:divsChild>
                                                        <w:div w:id="1869565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30979263">
      <w:bodyDiv w:val="1"/>
      <w:marLeft w:val="0"/>
      <w:marRight w:val="0"/>
      <w:marTop w:val="0"/>
      <w:marBottom w:val="0"/>
      <w:divBdr>
        <w:top w:val="none" w:sz="0" w:space="0" w:color="auto"/>
        <w:left w:val="none" w:sz="0" w:space="0" w:color="auto"/>
        <w:bottom w:val="none" w:sz="0" w:space="0" w:color="auto"/>
        <w:right w:val="none" w:sz="0" w:space="0" w:color="auto"/>
      </w:divBdr>
      <w:divsChild>
        <w:div w:id="1453787218">
          <w:marLeft w:val="0"/>
          <w:marRight w:val="0"/>
          <w:marTop w:val="0"/>
          <w:marBottom w:val="0"/>
          <w:divBdr>
            <w:top w:val="none" w:sz="0" w:space="0" w:color="auto"/>
            <w:left w:val="none" w:sz="0" w:space="0" w:color="auto"/>
            <w:bottom w:val="none" w:sz="0" w:space="0" w:color="auto"/>
            <w:right w:val="none" w:sz="0" w:space="0" w:color="auto"/>
          </w:divBdr>
        </w:div>
        <w:div w:id="2129467110">
          <w:marLeft w:val="0"/>
          <w:marRight w:val="0"/>
          <w:marTop w:val="0"/>
          <w:marBottom w:val="0"/>
          <w:divBdr>
            <w:top w:val="single" w:sz="2" w:space="0" w:color="E3E3E3"/>
            <w:left w:val="single" w:sz="2" w:space="0" w:color="E3E3E3"/>
            <w:bottom w:val="single" w:sz="2" w:space="0" w:color="E3E3E3"/>
            <w:right w:val="single" w:sz="2" w:space="0" w:color="E3E3E3"/>
          </w:divBdr>
          <w:divsChild>
            <w:div w:id="1998150769">
              <w:marLeft w:val="0"/>
              <w:marRight w:val="0"/>
              <w:marTop w:val="0"/>
              <w:marBottom w:val="0"/>
              <w:divBdr>
                <w:top w:val="single" w:sz="2" w:space="0" w:color="E3E3E3"/>
                <w:left w:val="single" w:sz="2" w:space="0" w:color="E3E3E3"/>
                <w:bottom w:val="single" w:sz="2" w:space="0" w:color="E3E3E3"/>
                <w:right w:val="single" w:sz="2" w:space="0" w:color="E3E3E3"/>
              </w:divBdr>
              <w:divsChild>
                <w:div w:id="478687659">
                  <w:marLeft w:val="0"/>
                  <w:marRight w:val="0"/>
                  <w:marTop w:val="0"/>
                  <w:marBottom w:val="0"/>
                  <w:divBdr>
                    <w:top w:val="single" w:sz="2" w:space="0" w:color="E3E3E3"/>
                    <w:left w:val="single" w:sz="2" w:space="0" w:color="E3E3E3"/>
                    <w:bottom w:val="single" w:sz="2" w:space="0" w:color="E3E3E3"/>
                    <w:right w:val="single" w:sz="2" w:space="0" w:color="E3E3E3"/>
                  </w:divBdr>
                  <w:divsChild>
                    <w:div w:id="511919583">
                      <w:marLeft w:val="0"/>
                      <w:marRight w:val="0"/>
                      <w:marTop w:val="0"/>
                      <w:marBottom w:val="0"/>
                      <w:divBdr>
                        <w:top w:val="single" w:sz="2" w:space="0" w:color="E3E3E3"/>
                        <w:left w:val="single" w:sz="2" w:space="0" w:color="E3E3E3"/>
                        <w:bottom w:val="single" w:sz="2" w:space="0" w:color="E3E3E3"/>
                        <w:right w:val="single" w:sz="2" w:space="0" w:color="E3E3E3"/>
                      </w:divBdr>
                      <w:divsChild>
                        <w:div w:id="1513185074">
                          <w:marLeft w:val="0"/>
                          <w:marRight w:val="0"/>
                          <w:marTop w:val="0"/>
                          <w:marBottom w:val="0"/>
                          <w:divBdr>
                            <w:top w:val="single" w:sz="2" w:space="0" w:color="E3E3E3"/>
                            <w:left w:val="single" w:sz="2" w:space="0" w:color="E3E3E3"/>
                            <w:bottom w:val="single" w:sz="2" w:space="0" w:color="E3E3E3"/>
                            <w:right w:val="single" w:sz="2" w:space="0" w:color="E3E3E3"/>
                          </w:divBdr>
                          <w:divsChild>
                            <w:div w:id="173419102">
                              <w:marLeft w:val="0"/>
                              <w:marRight w:val="0"/>
                              <w:marTop w:val="0"/>
                              <w:marBottom w:val="0"/>
                              <w:divBdr>
                                <w:top w:val="single" w:sz="2" w:space="0" w:color="E3E3E3"/>
                                <w:left w:val="single" w:sz="2" w:space="0" w:color="E3E3E3"/>
                                <w:bottom w:val="single" w:sz="2" w:space="0" w:color="E3E3E3"/>
                                <w:right w:val="single" w:sz="2" w:space="0" w:color="E3E3E3"/>
                              </w:divBdr>
                              <w:divsChild>
                                <w:div w:id="2024432924">
                                  <w:marLeft w:val="0"/>
                                  <w:marRight w:val="0"/>
                                  <w:marTop w:val="100"/>
                                  <w:marBottom w:val="100"/>
                                  <w:divBdr>
                                    <w:top w:val="single" w:sz="2" w:space="0" w:color="E3E3E3"/>
                                    <w:left w:val="single" w:sz="2" w:space="0" w:color="E3E3E3"/>
                                    <w:bottom w:val="single" w:sz="2" w:space="0" w:color="E3E3E3"/>
                                    <w:right w:val="single" w:sz="2" w:space="0" w:color="E3E3E3"/>
                                  </w:divBdr>
                                  <w:divsChild>
                                    <w:div w:id="865338068">
                                      <w:marLeft w:val="0"/>
                                      <w:marRight w:val="0"/>
                                      <w:marTop w:val="0"/>
                                      <w:marBottom w:val="0"/>
                                      <w:divBdr>
                                        <w:top w:val="single" w:sz="2" w:space="0" w:color="E3E3E3"/>
                                        <w:left w:val="single" w:sz="2" w:space="0" w:color="E3E3E3"/>
                                        <w:bottom w:val="single" w:sz="2" w:space="0" w:color="E3E3E3"/>
                                        <w:right w:val="single" w:sz="2" w:space="0" w:color="E3E3E3"/>
                                      </w:divBdr>
                                      <w:divsChild>
                                        <w:div w:id="734669445">
                                          <w:marLeft w:val="0"/>
                                          <w:marRight w:val="0"/>
                                          <w:marTop w:val="0"/>
                                          <w:marBottom w:val="0"/>
                                          <w:divBdr>
                                            <w:top w:val="single" w:sz="2" w:space="0" w:color="E3E3E3"/>
                                            <w:left w:val="single" w:sz="2" w:space="0" w:color="E3E3E3"/>
                                            <w:bottom w:val="single" w:sz="2" w:space="0" w:color="E3E3E3"/>
                                            <w:right w:val="single" w:sz="2" w:space="0" w:color="E3E3E3"/>
                                          </w:divBdr>
                                          <w:divsChild>
                                            <w:div w:id="1663894689">
                                              <w:marLeft w:val="0"/>
                                              <w:marRight w:val="0"/>
                                              <w:marTop w:val="0"/>
                                              <w:marBottom w:val="0"/>
                                              <w:divBdr>
                                                <w:top w:val="single" w:sz="2" w:space="0" w:color="E3E3E3"/>
                                                <w:left w:val="single" w:sz="2" w:space="0" w:color="E3E3E3"/>
                                                <w:bottom w:val="single" w:sz="2" w:space="0" w:color="E3E3E3"/>
                                                <w:right w:val="single" w:sz="2" w:space="0" w:color="E3E3E3"/>
                                              </w:divBdr>
                                              <w:divsChild>
                                                <w:div w:id="2113737662">
                                                  <w:marLeft w:val="0"/>
                                                  <w:marRight w:val="0"/>
                                                  <w:marTop w:val="0"/>
                                                  <w:marBottom w:val="0"/>
                                                  <w:divBdr>
                                                    <w:top w:val="single" w:sz="2" w:space="0" w:color="E3E3E3"/>
                                                    <w:left w:val="single" w:sz="2" w:space="0" w:color="E3E3E3"/>
                                                    <w:bottom w:val="single" w:sz="2" w:space="0" w:color="E3E3E3"/>
                                                    <w:right w:val="single" w:sz="2" w:space="0" w:color="E3E3E3"/>
                                                  </w:divBdr>
                                                  <w:divsChild>
                                                    <w:div w:id="1656302752">
                                                      <w:marLeft w:val="0"/>
                                                      <w:marRight w:val="0"/>
                                                      <w:marTop w:val="0"/>
                                                      <w:marBottom w:val="0"/>
                                                      <w:divBdr>
                                                        <w:top w:val="single" w:sz="2" w:space="0" w:color="E3E3E3"/>
                                                        <w:left w:val="single" w:sz="2" w:space="0" w:color="E3E3E3"/>
                                                        <w:bottom w:val="single" w:sz="2" w:space="0" w:color="E3E3E3"/>
                                                        <w:right w:val="single" w:sz="2" w:space="0" w:color="E3E3E3"/>
                                                      </w:divBdr>
                                                      <w:divsChild>
                                                        <w:div w:id="1408845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35374662">
      <w:bodyDiv w:val="1"/>
      <w:marLeft w:val="0"/>
      <w:marRight w:val="0"/>
      <w:marTop w:val="0"/>
      <w:marBottom w:val="0"/>
      <w:divBdr>
        <w:top w:val="none" w:sz="0" w:space="0" w:color="auto"/>
        <w:left w:val="none" w:sz="0" w:space="0" w:color="auto"/>
        <w:bottom w:val="none" w:sz="0" w:space="0" w:color="auto"/>
        <w:right w:val="none" w:sz="0" w:space="0" w:color="auto"/>
      </w:divBdr>
    </w:div>
    <w:div w:id="1139614961">
      <w:bodyDiv w:val="1"/>
      <w:marLeft w:val="0"/>
      <w:marRight w:val="0"/>
      <w:marTop w:val="0"/>
      <w:marBottom w:val="0"/>
      <w:divBdr>
        <w:top w:val="none" w:sz="0" w:space="0" w:color="auto"/>
        <w:left w:val="none" w:sz="0" w:space="0" w:color="auto"/>
        <w:bottom w:val="none" w:sz="0" w:space="0" w:color="auto"/>
        <w:right w:val="none" w:sz="0" w:space="0" w:color="auto"/>
      </w:divBdr>
    </w:div>
    <w:div w:id="1140076958">
      <w:bodyDiv w:val="1"/>
      <w:marLeft w:val="0"/>
      <w:marRight w:val="0"/>
      <w:marTop w:val="0"/>
      <w:marBottom w:val="0"/>
      <w:divBdr>
        <w:top w:val="none" w:sz="0" w:space="0" w:color="auto"/>
        <w:left w:val="none" w:sz="0" w:space="0" w:color="auto"/>
        <w:bottom w:val="none" w:sz="0" w:space="0" w:color="auto"/>
        <w:right w:val="none" w:sz="0" w:space="0" w:color="auto"/>
      </w:divBdr>
    </w:div>
    <w:div w:id="1146819381">
      <w:bodyDiv w:val="1"/>
      <w:marLeft w:val="0"/>
      <w:marRight w:val="0"/>
      <w:marTop w:val="0"/>
      <w:marBottom w:val="0"/>
      <w:divBdr>
        <w:top w:val="none" w:sz="0" w:space="0" w:color="auto"/>
        <w:left w:val="none" w:sz="0" w:space="0" w:color="auto"/>
        <w:bottom w:val="none" w:sz="0" w:space="0" w:color="auto"/>
        <w:right w:val="none" w:sz="0" w:space="0" w:color="auto"/>
      </w:divBdr>
    </w:div>
    <w:div w:id="1148865167">
      <w:bodyDiv w:val="1"/>
      <w:marLeft w:val="0"/>
      <w:marRight w:val="0"/>
      <w:marTop w:val="0"/>
      <w:marBottom w:val="0"/>
      <w:divBdr>
        <w:top w:val="none" w:sz="0" w:space="0" w:color="auto"/>
        <w:left w:val="none" w:sz="0" w:space="0" w:color="auto"/>
        <w:bottom w:val="none" w:sz="0" w:space="0" w:color="auto"/>
        <w:right w:val="none" w:sz="0" w:space="0" w:color="auto"/>
      </w:divBdr>
    </w:div>
    <w:div w:id="1159268609">
      <w:bodyDiv w:val="1"/>
      <w:marLeft w:val="0"/>
      <w:marRight w:val="0"/>
      <w:marTop w:val="0"/>
      <w:marBottom w:val="0"/>
      <w:divBdr>
        <w:top w:val="none" w:sz="0" w:space="0" w:color="auto"/>
        <w:left w:val="none" w:sz="0" w:space="0" w:color="auto"/>
        <w:bottom w:val="none" w:sz="0" w:space="0" w:color="auto"/>
        <w:right w:val="none" w:sz="0" w:space="0" w:color="auto"/>
      </w:divBdr>
      <w:divsChild>
        <w:div w:id="1643924724">
          <w:marLeft w:val="0"/>
          <w:marRight w:val="0"/>
          <w:marTop w:val="0"/>
          <w:marBottom w:val="0"/>
          <w:divBdr>
            <w:top w:val="none" w:sz="0" w:space="0" w:color="auto"/>
            <w:left w:val="none" w:sz="0" w:space="0" w:color="auto"/>
            <w:bottom w:val="none" w:sz="0" w:space="0" w:color="auto"/>
            <w:right w:val="none" w:sz="0" w:space="0" w:color="auto"/>
          </w:divBdr>
          <w:divsChild>
            <w:div w:id="45875876">
              <w:marLeft w:val="0"/>
              <w:marRight w:val="0"/>
              <w:marTop w:val="0"/>
              <w:marBottom w:val="0"/>
              <w:divBdr>
                <w:top w:val="none" w:sz="0" w:space="0" w:color="auto"/>
                <w:left w:val="none" w:sz="0" w:space="0" w:color="auto"/>
                <w:bottom w:val="none" w:sz="0" w:space="0" w:color="auto"/>
                <w:right w:val="none" w:sz="0" w:space="0" w:color="auto"/>
              </w:divBdr>
              <w:divsChild>
                <w:div w:id="66345246">
                  <w:marLeft w:val="600"/>
                  <w:marRight w:val="96"/>
                  <w:marTop w:val="0"/>
                  <w:marBottom w:val="0"/>
                  <w:divBdr>
                    <w:top w:val="none" w:sz="0" w:space="0" w:color="auto"/>
                    <w:left w:val="none" w:sz="0" w:space="0" w:color="auto"/>
                    <w:bottom w:val="none" w:sz="0" w:space="0" w:color="auto"/>
                    <w:right w:val="none" w:sz="0" w:space="0" w:color="auto"/>
                  </w:divBdr>
                </w:div>
              </w:divsChild>
            </w:div>
            <w:div w:id="150025889">
              <w:marLeft w:val="0"/>
              <w:marRight w:val="0"/>
              <w:marTop w:val="0"/>
              <w:marBottom w:val="0"/>
              <w:divBdr>
                <w:top w:val="none" w:sz="0" w:space="0" w:color="auto"/>
                <w:left w:val="none" w:sz="0" w:space="0" w:color="auto"/>
                <w:bottom w:val="none" w:sz="0" w:space="0" w:color="auto"/>
                <w:right w:val="none" w:sz="0" w:space="0" w:color="auto"/>
              </w:divBdr>
              <w:divsChild>
                <w:div w:id="1909220442">
                  <w:marLeft w:val="600"/>
                  <w:marRight w:val="96"/>
                  <w:marTop w:val="0"/>
                  <w:marBottom w:val="0"/>
                  <w:divBdr>
                    <w:top w:val="none" w:sz="0" w:space="0" w:color="auto"/>
                    <w:left w:val="none" w:sz="0" w:space="0" w:color="auto"/>
                    <w:bottom w:val="none" w:sz="0" w:space="0" w:color="auto"/>
                    <w:right w:val="none" w:sz="0" w:space="0" w:color="auto"/>
                  </w:divBdr>
                </w:div>
              </w:divsChild>
            </w:div>
            <w:div w:id="156465281">
              <w:marLeft w:val="0"/>
              <w:marRight w:val="0"/>
              <w:marTop w:val="0"/>
              <w:marBottom w:val="0"/>
              <w:divBdr>
                <w:top w:val="none" w:sz="0" w:space="0" w:color="auto"/>
                <w:left w:val="none" w:sz="0" w:space="0" w:color="auto"/>
                <w:bottom w:val="none" w:sz="0" w:space="0" w:color="auto"/>
                <w:right w:val="none" w:sz="0" w:space="0" w:color="auto"/>
              </w:divBdr>
              <w:divsChild>
                <w:div w:id="1044477954">
                  <w:marLeft w:val="600"/>
                  <w:marRight w:val="96"/>
                  <w:marTop w:val="0"/>
                  <w:marBottom w:val="0"/>
                  <w:divBdr>
                    <w:top w:val="none" w:sz="0" w:space="0" w:color="auto"/>
                    <w:left w:val="none" w:sz="0" w:space="0" w:color="auto"/>
                    <w:bottom w:val="none" w:sz="0" w:space="0" w:color="auto"/>
                    <w:right w:val="none" w:sz="0" w:space="0" w:color="auto"/>
                  </w:divBdr>
                </w:div>
              </w:divsChild>
            </w:div>
            <w:div w:id="181625187">
              <w:marLeft w:val="0"/>
              <w:marRight w:val="0"/>
              <w:marTop w:val="0"/>
              <w:marBottom w:val="0"/>
              <w:divBdr>
                <w:top w:val="none" w:sz="0" w:space="0" w:color="auto"/>
                <w:left w:val="none" w:sz="0" w:space="0" w:color="auto"/>
                <w:bottom w:val="none" w:sz="0" w:space="0" w:color="auto"/>
                <w:right w:val="none" w:sz="0" w:space="0" w:color="auto"/>
              </w:divBdr>
              <w:divsChild>
                <w:div w:id="909576530">
                  <w:marLeft w:val="600"/>
                  <w:marRight w:val="96"/>
                  <w:marTop w:val="0"/>
                  <w:marBottom w:val="0"/>
                  <w:divBdr>
                    <w:top w:val="none" w:sz="0" w:space="0" w:color="auto"/>
                    <w:left w:val="none" w:sz="0" w:space="0" w:color="auto"/>
                    <w:bottom w:val="none" w:sz="0" w:space="0" w:color="auto"/>
                    <w:right w:val="none" w:sz="0" w:space="0" w:color="auto"/>
                  </w:divBdr>
                </w:div>
              </w:divsChild>
            </w:div>
            <w:div w:id="264118871">
              <w:marLeft w:val="0"/>
              <w:marRight w:val="0"/>
              <w:marTop w:val="0"/>
              <w:marBottom w:val="0"/>
              <w:divBdr>
                <w:top w:val="none" w:sz="0" w:space="0" w:color="auto"/>
                <w:left w:val="none" w:sz="0" w:space="0" w:color="auto"/>
                <w:bottom w:val="none" w:sz="0" w:space="0" w:color="auto"/>
                <w:right w:val="none" w:sz="0" w:space="0" w:color="auto"/>
              </w:divBdr>
              <w:divsChild>
                <w:div w:id="2086409845">
                  <w:marLeft w:val="600"/>
                  <w:marRight w:val="96"/>
                  <w:marTop w:val="0"/>
                  <w:marBottom w:val="0"/>
                  <w:divBdr>
                    <w:top w:val="none" w:sz="0" w:space="0" w:color="auto"/>
                    <w:left w:val="none" w:sz="0" w:space="0" w:color="auto"/>
                    <w:bottom w:val="none" w:sz="0" w:space="0" w:color="auto"/>
                    <w:right w:val="none" w:sz="0" w:space="0" w:color="auto"/>
                  </w:divBdr>
                </w:div>
              </w:divsChild>
            </w:div>
            <w:div w:id="276331301">
              <w:marLeft w:val="0"/>
              <w:marRight w:val="0"/>
              <w:marTop w:val="0"/>
              <w:marBottom w:val="0"/>
              <w:divBdr>
                <w:top w:val="none" w:sz="0" w:space="0" w:color="auto"/>
                <w:left w:val="none" w:sz="0" w:space="0" w:color="auto"/>
                <w:bottom w:val="none" w:sz="0" w:space="0" w:color="auto"/>
                <w:right w:val="none" w:sz="0" w:space="0" w:color="auto"/>
              </w:divBdr>
              <w:divsChild>
                <w:div w:id="653530407">
                  <w:marLeft w:val="600"/>
                  <w:marRight w:val="96"/>
                  <w:marTop w:val="0"/>
                  <w:marBottom w:val="0"/>
                  <w:divBdr>
                    <w:top w:val="none" w:sz="0" w:space="0" w:color="auto"/>
                    <w:left w:val="none" w:sz="0" w:space="0" w:color="auto"/>
                    <w:bottom w:val="none" w:sz="0" w:space="0" w:color="auto"/>
                    <w:right w:val="none" w:sz="0" w:space="0" w:color="auto"/>
                  </w:divBdr>
                </w:div>
              </w:divsChild>
            </w:div>
            <w:div w:id="355541659">
              <w:marLeft w:val="0"/>
              <w:marRight w:val="0"/>
              <w:marTop w:val="0"/>
              <w:marBottom w:val="0"/>
              <w:divBdr>
                <w:top w:val="none" w:sz="0" w:space="0" w:color="auto"/>
                <w:left w:val="none" w:sz="0" w:space="0" w:color="auto"/>
                <w:bottom w:val="none" w:sz="0" w:space="0" w:color="auto"/>
                <w:right w:val="none" w:sz="0" w:space="0" w:color="auto"/>
              </w:divBdr>
              <w:divsChild>
                <w:div w:id="1242985127">
                  <w:marLeft w:val="600"/>
                  <w:marRight w:val="96"/>
                  <w:marTop w:val="0"/>
                  <w:marBottom w:val="0"/>
                  <w:divBdr>
                    <w:top w:val="none" w:sz="0" w:space="0" w:color="auto"/>
                    <w:left w:val="none" w:sz="0" w:space="0" w:color="auto"/>
                    <w:bottom w:val="none" w:sz="0" w:space="0" w:color="auto"/>
                    <w:right w:val="none" w:sz="0" w:space="0" w:color="auto"/>
                  </w:divBdr>
                </w:div>
              </w:divsChild>
            </w:div>
            <w:div w:id="356085854">
              <w:marLeft w:val="0"/>
              <w:marRight w:val="0"/>
              <w:marTop w:val="0"/>
              <w:marBottom w:val="0"/>
              <w:divBdr>
                <w:top w:val="none" w:sz="0" w:space="0" w:color="auto"/>
                <w:left w:val="none" w:sz="0" w:space="0" w:color="auto"/>
                <w:bottom w:val="none" w:sz="0" w:space="0" w:color="auto"/>
                <w:right w:val="none" w:sz="0" w:space="0" w:color="auto"/>
              </w:divBdr>
              <w:divsChild>
                <w:div w:id="1582062862">
                  <w:marLeft w:val="600"/>
                  <w:marRight w:val="96"/>
                  <w:marTop w:val="0"/>
                  <w:marBottom w:val="0"/>
                  <w:divBdr>
                    <w:top w:val="none" w:sz="0" w:space="0" w:color="auto"/>
                    <w:left w:val="none" w:sz="0" w:space="0" w:color="auto"/>
                    <w:bottom w:val="none" w:sz="0" w:space="0" w:color="auto"/>
                    <w:right w:val="none" w:sz="0" w:space="0" w:color="auto"/>
                  </w:divBdr>
                </w:div>
              </w:divsChild>
            </w:div>
            <w:div w:id="357002390">
              <w:marLeft w:val="0"/>
              <w:marRight w:val="0"/>
              <w:marTop w:val="0"/>
              <w:marBottom w:val="0"/>
              <w:divBdr>
                <w:top w:val="none" w:sz="0" w:space="0" w:color="auto"/>
                <w:left w:val="none" w:sz="0" w:space="0" w:color="auto"/>
                <w:bottom w:val="none" w:sz="0" w:space="0" w:color="auto"/>
                <w:right w:val="none" w:sz="0" w:space="0" w:color="auto"/>
              </w:divBdr>
              <w:divsChild>
                <w:div w:id="992567647">
                  <w:marLeft w:val="600"/>
                  <w:marRight w:val="96"/>
                  <w:marTop w:val="0"/>
                  <w:marBottom w:val="0"/>
                  <w:divBdr>
                    <w:top w:val="none" w:sz="0" w:space="0" w:color="auto"/>
                    <w:left w:val="none" w:sz="0" w:space="0" w:color="auto"/>
                    <w:bottom w:val="none" w:sz="0" w:space="0" w:color="auto"/>
                    <w:right w:val="none" w:sz="0" w:space="0" w:color="auto"/>
                  </w:divBdr>
                </w:div>
              </w:divsChild>
            </w:div>
            <w:div w:id="357316898">
              <w:marLeft w:val="0"/>
              <w:marRight w:val="0"/>
              <w:marTop w:val="0"/>
              <w:marBottom w:val="0"/>
              <w:divBdr>
                <w:top w:val="none" w:sz="0" w:space="0" w:color="auto"/>
                <w:left w:val="none" w:sz="0" w:space="0" w:color="auto"/>
                <w:bottom w:val="none" w:sz="0" w:space="0" w:color="auto"/>
                <w:right w:val="none" w:sz="0" w:space="0" w:color="auto"/>
              </w:divBdr>
              <w:divsChild>
                <w:div w:id="1175459468">
                  <w:marLeft w:val="600"/>
                  <w:marRight w:val="96"/>
                  <w:marTop w:val="0"/>
                  <w:marBottom w:val="0"/>
                  <w:divBdr>
                    <w:top w:val="none" w:sz="0" w:space="0" w:color="auto"/>
                    <w:left w:val="none" w:sz="0" w:space="0" w:color="auto"/>
                    <w:bottom w:val="none" w:sz="0" w:space="0" w:color="auto"/>
                    <w:right w:val="none" w:sz="0" w:space="0" w:color="auto"/>
                  </w:divBdr>
                </w:div>
              </w:divsChild>
            </w:div>
            <w:div w:id="377628946">
              <w:marLeft w:val="0"/>
              <w:marRight w:val="0"/>
              <w:marTop w:val="0"/>
              <w:marBottom w:val="0"/>
              <w:divBdr>
                <w:top w:val="none" w:sz="0" w:space="0" w:color="auto"/>
                <w:left w:val="none" w:sz="0" w:space="0" w:color="auto"/>
                <w:bottom w:val="none" w:sz="0" w:space="0" w:color="auto"/>
                <w:right w:val="none" w:sz="0" w:space="0" w:color="auto"/>
              </w:divBdr>
              <w:divsChild>
                <w:div w:id="1188563812">
                  <w:marLeft w:val="600"/>
                  <w:marRight w:val="96"/>
                  <w:marTop w:val="0"/>
                  <w:marBottom w:val="0"/>
                  <w:divBdr>
                    <w:top w:val="none" w:sz="0" w:space="0" w:color="auto"/>
                    <w:left w:val="none" w:sz="0" w:space="0" w:color="auto"/>
                    <w:bottom w:val="none" w:sz="0" w:space="0" w:color="auto"/>
                    <w:right w:val="none" w:sz="0" w:space="0" w:color="auto"/>
                  </w:divBdr>
                </w:div>
              </w:divsChild>
            </w:div>
            <w:div w:id="392503461">
              <w:marLeft w:val="0"/>
              <w:marRight w:val="0"/>
              <w:marTop w:val="0"/>
              <w:marBottom w:val="0"/>
              <w:divBdr>
                <w:top w:val="none" w:sz="0" w:space="0" w:color="auto"/>
                <w:left w:val="none" w:sz="0" w:space="0" w:color="auto"/>
                <w:bottom w:val="none" w:sz="0" w:space="0" w:color="auto"/>
                <w:right w:val="none" w:sz="0" w:space="0" w:color="auto"/>
              </w:divBdr>
              <w:divsChild>
                <w:div w:id="259334117">
                  <w:marLeft w:val="600"/>
                  <w:marRight w:val="96"/>
                  <w:marTop w:val="0"/>
                  <w:marBottom w:val="0"/>
                  <w:divBdr>
                    <w:top w:val="none" w:sz="0" w:space="0" w:color="auto"/>
                    <w:left w:val="none" w:sz="0" w:space="0" w:color="auto"/>
                    <w:bottom w:val="none" w:sz="0" w:space="0" w:color="auto"/>
                    <w:right w:val="none" w:sz="0" w:space="0" w:color="auto"/>
                  </w:divBdr>
                </w:div>
              </w:divsChild>
            </w:div>
            <w:div w:id="437020067">
              <w:marLeft w:val="0"/>
              <w:marRight w:val="0"/>
              <w:marTop w:val="0"/>
              <w:marBottom w:val="0"/>
              <w:divBdr>
                <w:top w:val="none" w:sz="0" w:space="0" w:color="auto"/>
                <w:left w:val="none" w:sz="0" w:space="0" w:color="auto"/>
                <w:bottom w:val="none" w:sz="0" w:space="0" w:color="auto"/>
                <w:right w:val="none" w:sz="0" w:space="0" w:color="auto"/>
              </w:divBdr>
              <w:divsChild>
                <w:div w:id="1368945492">
                  <w:marLeft w:val="600"/>
                  <w:marRight w:val="96"/>
                  <w:marTop w:val="0"/>
                  <w:marBottom w:val="0"/>
                  <w:divBdr>
                    <w:top w:val="none" w:sz="0" w:space="0" w:color="auto"/>
                    <w:left w:val="none" w:sz="0" w:space="0" w:color="auto"/>
                    <w:bottom w:val="none" w:sz="0" w:space="0" w:color="auto"/>
                    <w:right w:val="none" w:sz="0" w:space="0" w:color="auto"/>
                  </w:divBdr>
                </w:div>
              </w:divsChild>
            </w:div>
            <w:div w:id="437213870">
              <w:marLeft w:val="0"/>
              <w:marRight w:val="0"/>
              <w:marTop w:val="0"/>
              <w:marBottom w:val="0"/>
              <w:divBdr>
                <w:top w:val="none" w:sz="0" w:space="0" w:color="auto"/>
                <w:left w:val="none" w:sz="0" w:space="0" w:color="auto"/>
                <w:bottom w:val="none" w:sz="0" w:space="0" w:color="auto"/>
                <w:right w:val="none" w:sz="0" w:space="0" w:color="auto"/>
              </w:divBdr>
              <w:divsChild>
                <w:div w:id="671756062">
                  <w:marLeft w:val="600"/>
                  <w:marRight w:val="96"/>
                  <w:marTop w:val="0"/>
                  <w:marBottom w:val="0"/>
                  <w:divBdr>
                    <w:top w:val="none" w:sz="0" w:space="0" w:color="auto"/>
                    <w:left w:val="none" w:sz="0" w:space="0" w:color="auto"/>
                    <w:bottom w:val="none" w:sz="0" w:space="0" w:color="auto"/>
                    <w:right w:val="none" w:sz="0" w:space="0" w:color="auto"/>
                  </w:divBdr>
                </w:div>
              </w:divsChild>
            </w:div>
            <w:div w:id="451244362">
              <w:marLeft w:val="0"/>
              <w:marRight w:val="0"/>
              <w:marTop w:val="0"/>
              <w:marBottom w:val="0"/>
              <w:divBdr>
                <w:top w:val="none" w:sz="0" w:space="0" w:color="auto"/>
                <w:left w:val="none" w:sz="0" w:space="0" w:color="auto"/>
                <w:bottom w:val="none" w:sz="0" w:space="0" w:color="auto"/>
                <w:right w:val="none" w:sz="0" w:space="0" w:color="auto"/>
              </w:divBdr>
              <w:divsChild>
                <w:div w:id="1286427231">
                  <w:marLeft w:val="600"/>
                  <w:marRight w:val="96"/>
                  <w:marTop w:val="0"/>
                  <w:marBottom w:val="0"/>
                  <w:divBdr>
                    <w:top w:val="none" w:sz="0" w:space="0" w:color="auto"/>
                    <w:left w:val="none" w:sz="0" w:space="0" w:color="auto"/>
                    <w:bottom w:val="none" w:sz="0" w:space="0" w:color="auto"/>
                    <w:right w:val="none" w:sz="0" w:space="0" w:color="auto"/>
                  </w:divBdr>
                </w:div>
              </w:divsChild>
            </w:div>
            <w:div w:id="451436612">
              <w:marLeft w:val="0"/>
              <w:marRight w:val="0"/>
              <w:marTop w:val="0"/>
              <w:marBottom w:val="0"/>
              <w:divBdr>
                <w:top w:val="none" w:sz="0" w:space="0" w:color="auto"/>
                <w:left w:val="none" w:sz="0" w:space="0" w:color="auto"/>
                <w:bottom w:val="none" w:sz="0" w:space="0" w:color="auto"/>
                <w:right w:val="none" w:sz="0" w:space="0" w:color="auto"/>
              </w:divBdr>
              <w:divsChild>
                <w:div w:id="1281306665">
                  <w:marLeft w:val="600"/>
                  <w:marRight w:val="96"/>
                  <w:marTop w:val="0"/>
                  <w:marBottom w:val="0"/>
                  <w:divBdr>
                    <w:top w:val="none" w:sz="0" w:space="0" w:color="auto"/>
                    <w:left w:val="none" w:sz="0" w:space="0" w:color="auto"/>
                    <w:bottom w:val="none" w:sz="0" w:space="0" w:color="auto"/>
                    <w:right w:val="none" w:sz="0" w:space="0" w:color="auto"/>
                  </w:divBdr>
                </w:div>
              </w:divsChild>
            </w:div>
            <w:div w:id="456992486">
              <w:marLeft w:val="0"/>
              <w:marRight w:val="0"/>
              <w:marTop w:val="0"/>
              <w:marBottom w:val="0"/>
              <w:divBdr>
                <w:top w:val="none" w:sz="0" w:space="0" w:color="auto"/>
                <w:left w:val="none" w:sz="0" w:space="0" w:color="auto"/>
                <w:bottom w:val="none" w:sz="0" w:space="0" w:color="auto"/>
                <w:right w:val="none" w:sz="0" w:space="0" w:color="auto"/>
              </w:divBdr>
              <w:divsChild>
                <w:div w:id="1930428864">
                  <w:marLeft w:val="600"/>
                  <w:marRight w:val="96"/>
                  <w:marTop w:val="0"/>
                  <w:marBottom w:val="0"/>
                  <w:divBdr>
                    <w:top w:val="none" w:sz="0" w:space="0" w:color="auto"/>
                    <w:left w:val="none" w:sz="0" w:space="0" w:color="auto"/>
                    <w:bottom w:val="none" w:sz="0" w:space="0" w:color="auto"/>
                    <w:right w:val="none" w:sz="0" w:space="0" w:color="auto"/>
                  </w:divBdr>
                </w:div>
              </w:divsChild>
            </w:div>
            <w:div w:id="457069726">
              <w:marLeft w:val="0"/>
              <w:marRight w:val="0"/>
              <w:marTop w:val="0"/>
              <w:marBottom w:val="0"/>
              <w:divBdr>
                <w:top w:val="none" w:sz="0" w:space="0" w:color="auto"/>
                <w:left w:val="none" w:sz="0" w:space="0" w:color="auto"/>
                <w:bottom w:val="none" w:sz="0" w:space="0" w:color="auto"/>
                <w:right w:val="none" w:sz="0" w:space="0" w:color="auto"/>
              </w:divBdr>
              <w:divsChild>
                <w:div w:id="1319337066">
                  <w:marLeft w:val="600"/>
                  <w:marRight w:val="96"/>
                  <w:marTop w:val="0"/>
                  <w:marBottom w:val="0"/>
                  <w:divBdr>
                    <w:top w:val="none" w:sz="0" w:space="0" w:color="auto"/>
                    <w:left w:val="none" w:sz="0" w:space="0" w:color="auto"/>
                    <w:bottom w:val="none" w:sz="0" w:space="0" w:color="auto"/>
                    <w:right w:val="none" w:sz="0" w:space="0" w:color="auto"/>
                  </w:divBdr>
                </w:div>
              </w:divsChild>
            </w:div>
            <w:div w:id="532111361">
              <w:marLeft w:val="0"/>
              <w:marRight w:val="0"/>
              <w:marTop w:val="0"/>
              <w:marBottom w:val="0"/>
              <w:divBdr>
                <w:top w:val="none" w:sz="0" w:space="0" w:color="auto"/>
                <w:left w:val="none" w:sz="0" w:space="0" w:color="auto"/>
                <w:bottom w:val="none" w:sz="0" w:space="0" w:color="auto"/>
                <w:right w:val="none" w:sz="0" w:space="0" w:color="auto"/>
              </w:divBdr>
              <w:divsChild>
                <w:div w:id="501050773">
                  <w:marLeft w:val="600"/>
                  <w:marRight w:val="96"/>
                  <w:marTop w:val="0"/>
                  <w:marBottom w:val="0"/>
                  <w:divBdr>
                    <w:top w:val="none" w:sz="0" w:space="0" w:color="auto"/>
                    <w:left w:val="none" w:sz="0" w:space="0" w:color="auto"/>
                    <w:bottom w:val="none" w:sz="0" w:space="0" w:color="auto"/>
                    <w:right w:val="none" w:sz="0" w:space="0" w:color="auto"/>
                  </w:divBdr>
                </w:div>
              </w:divsChild>
            </w:div>
            <w:div w:id="543905673">
              <w:marLeft w:val="0"/>
              <w:marRight w:val="0"/>
              <w:marTop w:val="0"/>
              <w:marBottom w:val="0"/>
              <w:divBdr>
                <w:top w:val="none" w:sz="0" w:space="0" w:color="auto"/>
                <w:left w:val="none" w:sz="0" w:space="0" w:color="auto"/>
                <w:bottom w:val="none" w:sz="0" w:space="0" w:color="auto"/>
                <w:right w:val="none" w:sz="0" w:space="0" w:color="auto"/>
              </w:divBdr>
              <w:divsChild>
                <w:div w:id="1180585216">
                  <w:marLeft w:val="600"/>
                  <w:marRight w:val="96"/>
                  <w:marTop w:val="0"/>
                  <w:marBottom w:val="0"/>
                  <w:divBdr>
                    <w:top w:val="none" w:sz="0" w:space="0" w:color="auto"/>
                    <w:left w:val="none" w:sz="0" w:space="0" w:color="auto"/>
                    <w:bottom w:val="none" w:sz="0" w:space="0" w:color="auto"/>
                    <w:right w:val="none" w:sz="0" w:space="0" w:color="auto"/>
                  </w:divBdr>
                </w:div>
              </w:divsChild>
            </w:div>
            <w:div w:id="565649152">
              <w:marLeft w:val="0"/>
              <w:marRight w:val="0"/>
              <w:marTop w:val="0"/>
              <w:marBottom w:val="0"/>
              <w:divBdr>
                <w:top w:val="none" w:sz="0" w:space="0" w:color="auto"/>
                <w:left w:val="none" w:sz="0" w:space="0" w:color="auto"/>
                <w:bottom w:val="none" w:sz="0" w:space="0" w:color="auto"/>
                <w:right w:val="none" w:sz="0" w:space="0" w:color="auto"/>
              </w:divBdr>
              <w:divsChild>
                <w:div w:id="1397971335">
                  <w:marLeft w:val="600"/>
                  <w:marRight w:val="96"/>
                  <w:marTop w:val="0"/>
                  <w:marBottom w:val="0"/>
                  <w:divBdr>
                    <w:top w:val="none" w:sz="0" w:space="0" w:color="auto"/>
                    <w:left w:val="none" w:sz="0" w:space="0" w:color="auto"/>
                    <w:bottom w:val="none" w:sz="0" w:space="0" w:color="auto"/>
                    <w:right w:val="none" w:sz="0" w:space="0" w:color="auto"/>
                  </w:divBdr>
                </w:div>
              </w:divsChild>
            </w:div>
            <w:div w:id="573584299">
              <w:marLeft w:val="0"/>
              <w:marRight w:val="0"/>
              <w:marTop w:val="0"/>
              <w:marBottom w:val="0"/>
              <w:divBdr>
                <w:top w:val="none" w:sz="0" w:space="0" w:color="auto"/>
                <w:left w:val="none" w:sz="0" w:space="0" w:color="auto"/>
                <w:bottom w:val="none" w:sz="0" w:space="0" w:color="auto"/>
                <w:right w:val="none" w:sz="0" w:space="0" w:color="auto"/>
              </w:divBdr>
              <w:divsChild>
                <w:div w:id="1316378614">
                  <w:marLeft w:val="600"/>
                  <w:marRight w:val="96"/>
                  <w:marTop w:val="0"/>
                  <w:marBottom w:val="0"/>
                  <w:divBdr>
                    <w:top w:val="none" w:sz="0" w:space="0" w:color="auto"/>
                    <w:left w:val="none" w:sz="0" w:space="0" w:color="auto"/>
                    <w:bottom w:val="none" w:sz="0" w:space="0" w:color="auto"/>
                    <w:right w:val="none" w:sz="0" w:space="0" w:color="auto"/>
                  </w:divBdr>
                </w:div>
              </w:divsChild>
            </w:div>
            <w:div w:id="606352634">
              <w:marLeft w:val="0"/>
              <w:marRight w:val="0"/>
              <w:marTop w:val="0"/>
              <w:marBottom w:val="0"/>
              <w:divBdr>
                <w:top w:val="none" w:sz="0" w:space="0" w:color="auto"/>
                <w:left w:val="none" w:sz="0" w:space="0" w:color="auto"/>
                <w:bottom w:val="none" w:sz="0" w:space="0" w:color="auto"/>
                <w:right w:val="none" w:sz="0" w:space="0" w:color="auto"/>
              </w:divBdr>
              <w:divsChild>
                <w:div w:id="1280063526">
                  <w:marLeft w:val="600"/>
                  <w:marRight w:val="96"/>
                  <w:marTop w:val="0"/>
                  <w:marBottom w:val="0"/>
                  <w:divBdr>
                    <w:top w:val="none" w:sz="0" w:space="0" w:color="auto"/>
                    <w:left w:val="none" w:sz="0" w:space="0" w:color="auto"/>
                    <w:bottom w:val="none" w:sz="0" w:space="0" w:color="auto"/>
                    <w:right w:val="none" w:sz="0" w:space="0" w:color="auto"/>
                  </w:divBdr>
                </w:div>
              </w:divsChild>
            </w:div>
            <w:div w:id="653416559">
              <w:marLeft w:val="0"/>
              <w:marRight w:val="0"/>
              <w:marTop w:val="0"/>
              <w:marBottom w:val="0"/>
              <w:divBdr>
                <w:top w:val="none" w:sz="0" w:space="0" w:color="auto"/>
                <w:left w:val="none" w:sz="0" w:space="0" w:color="auto"/>
                <w:bottom w:val="none" w:sz="0" w:space="0" w:color="auto"/>
                <w:right w:val="none" w:sz="0" w:space="0" w:color="auto"/>
              </w:divBdr>
              <w:divsChild>
                <w:div w:id="1676809819">
                  <w:marLeft w:val="600"/>
                  <w:marRight w:val="96"/>
                  <w:marTop w:val="0"/>
                  <w:marBottom w:val="0"/>
                  <w:divBdr>
                    <w:top w:val="none" w:sz="0" w:space="0" w:color="auto"/>
                    <w:left w:val="none" w:sz="0" w:space="0" w:color="auto"/>
                    <w:bottom w:val="none" w:sz="0" w:space="0" w:color="auto"/>
                    <w:right w:val="none" w:sz="0" w:space="0" w:color="auto"/>
                  </w:divBdr>
                </w:div>
              </w:divsChild>
            </w:div>
            <w:div w:id="693992512">
              <w:marLeft w:val="0"/>
              <w:marRight w:val="0"/>
              <w:marTop w:val="0"/>
              <w:marBottom w:val="0"/>
              <w:divBdr>
                <w:top w:val="none" w:sz="0" w:space="0" w:color="auto"/>
                <w:left w:val="none" w:sz="0" w:space="0" w:color="auto"/>
                <w:bottom w:val="none" w:sz="0" w:space="0" w:color="auto"/>
                <w:right w:val="none" w:sz="0" w:space="0" w:color="auto"/>
              </w:divBdr>
              <w:divsChild>
                <w:div w:id="751120068">
                  <w:marLeft w:val="600"/>
                  <w:marRight w:val="96"/>
                  <w:marTop w:val="0"/>
                  <w:marBottom w:val="0"/>
                  <w:divBdr>
                    <w:top w:val="none" w:sz="0" w:space="0" w:color="auto"/>
                    <w:left w:val="none" w:sz="0" w:space="0" w:color="auto"/>
                    <w:bottom w:val="none" w:sz="0" w:space="0" w:color="auto"/>
                    <w:right w:val="none" w:sz="0" w:space="0" w:color="auto"/>
                  </w:divBdr>
                </w:div>
              </w:divsChild>
            </w:div>
            <w:div w:id="707222836">
              <w:marLeft w:val="0"/>
              <w:marRight w:val="0"/>
              <w:marTop w:val="0"/>
              <w:marBottom w:val="0"/>
              <w:divBdr>
                <w:top w:val="none" w:sz="0" w:space="0" w:color="auto"/>
                <w:left w:val="none" w:sz="0" w:space="0" w:color="auto"/>
                <w:bottom w:val="none" w:sz="0" w:space="0" w:color="auto"/>
                <w:right w:val="none" w:sz="0" w:space="0" w:color="auto"/>
              </w:divBdr>
              <w:divsChild>
                <w:div w:id="1324580390">
                  <w:marLeft w:val="600"/>
                  <w:marRight w:val="96"/>
                  <w:marTop w:val="0"/>
                  <w:marBottom w:val="0"/>
                  <w:divBdr>
                    <w:top w:val="none" w:sz="0" w:space="0" w:color="auto"/>
                    <w:left w:val="none" w:sz="0" w:space="0" w:color="auto"/>
                    <w:bottom w:val="none" w:sz="0" w:space="0" w:color="auto"/>
                    <w:right w:val="none" w:sz="0" w:space="0" w:color="auto"/>
                  </w:divBdr>
                </w:div>
              </w:divsChild>
            </w:div>
            <w:div w:id="708453456">
              <w:marLeft w:val="0"/>
              <w:marRight w:val="0"/>
              <w:marTop w:val="0"/>
              <w:marBottom w:val="0"/>
              <w:divBdr>
                <w:top w:val="none" w:sz="0" w:space="0" w:color="auto"/>
                <w:left w:val="none" w:sz="0" w:space="0" w:color="auto"/>
                <w:bottom w:val="none" w:sz="0" w:space="0" w:color="auto"/>
                <w:right w:val="none" w:sz="0" w:space="0" w:color="auto"/>
              </w:divBdr>
              <w:divsChild>
                <w:div w:id="2134013317">
                  <w:marLeft w:val="600"/>
                  <w:marRight w:val="96"/>
                  <w:marTop w:val="0"/>
                  <w:marBottom w:val="0"/>
                  <w:divBdr>
                    <w:top w:val="none" w:sz="0" w:space="0" w:color="auto"/>
                    <w:left w:val="none" w:sz="0" w:space="0" w:color="auto"/>
                    <w:bottom w:val="none" w:sz="0" w:space="0" w:color="auto"/>
                    <w:right w:val="none" w:sz="0" w:space="0" w:color="auto"/>
                  </w:divBdr>
                </w:div>
              </w:divsChild>
            </w:div>
            <w:div w:id="720129472">
              <w:marLeft w:val="0"/>
              <w:marRight w:val="0"/>
              <w:marTop w:val="0"/>
              <w:marBottom w:val="0"/>
              <w:divBdr>
                <w:top w:val="none" w:sz="0" w:space="0" w:color="auto"/>
                <w:left w:val="none" w:sz="0" w:space="0" w:color="auto"/>
                <w:bottom w:val="none" w:sz="0" w:space="0" w:color="auto"/>
                <w:right w:val="none" w:sz="0" w:space="0" w:color="auto"/>
              </w:divBdr>
              <w:divsChild>
                <w:div w:id="711154542">
                  <w:marLeft w:val="600"/>
                  <w:marRight w:val="96"/>
                  <w:marTop w:val="0"/>
                  <w:marBottom w:val="0"/>
                  <w:divBdr>
                    <w:top w:val="none" w:sz="0" w:space="0" w:color="auto"/>
                    <w:left w:val="none" w:sz="0" w:space="0" w:color="auto"/>
                    <w:bottom w:val="none" w:sz="0" w:space="0" w:color="auto"/>
                    <w:right w:val="none" w:sz="0" w:space="0" w:color="auto"/>
                  </w:divBdr>
                </w:div>
              </w:divsChild>
            </w:div>
            <w:div w:id="724911370">
              <w:marLeft w:val="0"/>
              <w:marRight w:val="0"/>
              <w:marTop w:val="0"/>
              <w:marBottom w:val="0"/>
              <w:divBdr>
                <w:top w:val="none" w:sz="0" w:space="0" w:color="auto"/>
                <w:left w:val="none" w:sz="0" w:space="0" w:color="auto"/>
                <w:bottom w:val="none" w:sz="0" w:space="0" w:color="auto"/>
                <w:right w:val="none" w:sz="0" w:space="0" w:color="auto"/>
              </w:divBdr>
              <w:divsChild>
                <w:div w:id="1589924254">
                  <w:marLeft w:val="600"/>
                  <w:marRight w:val="96"/>
                  <w:marTop w:val="0"/>
                  <w:marBottom w:val="0"/>
                  <w:divBdr>
                    <w:top w:val="none" w:sz="0" w:space="0" w:color="auto"/>
                    <w:left w:val="none" w:sz="0" w:space="0" w:color="auto"/>
                    <w:bottom w:val="none" w:sz="0" w:space="0" w:color="auto"/>
                    <w:right w:val="none" w:sz="0" w:space="0" w:color="auto"/>
                  </w:divBdr>
                </w:div>
              </w:divsChild>
            </w:div>
            <w:div w:id="751585592">
              <w:marLeft w:val="0"/>
              <w:marRight w:val="0"/>
              <w:marTop w:val="0"/>
              <w:marBottom w:val="0"/>
              <w:divBdr>
                <w:top w:val="none" w:sz="0" w:space="0" w:color="auto"/>
                <w:left w:val="none" w:sz="0" w:space="0" w:color="auto"/>
                <w:bottom w:val="none" w:sz="0" w:space="0" w:color="auto"/>
                <w:right w:val="none" w:sz="0" w:space="0" w:color="auto"/>
              </w:divBdr>
              <w:divsChild>
                <w:div w:id="677584229">
                  <w:marLeft w:val="600"/>
                  <w:marRight w:val="96"/>
                  <w:marTop w:val="0"/>
                  <w:marBottom w:val="0"/>
                  <w:divBdr>
                    <w:top w:val="none" w:sz="0" w:space="0" w:color="auto"/>
                    <w:left w:val="none" w:sz="0" w:space="0" w:color="auto"/>
                    <w:bottom w:val="none" w:sz="0" w:space="0" w:color="auto"/>
                    <w:right w:val="none" w:sz="0" w:space="0" w:color="auto"/>
                  </w:divBdr>
                </w:div>
              </w:divsChild>
            </w:div>
            <w:div w:id="778110113">
              <w:marLeft w:val="0"/>
              <w:marRight w:val="0"/>
              <w:marTop w:val="0"/>
              <w:marBottom w:val="0"/>
              <w:divBdr>
                <w:top w:val="none" w:sz="0" w:space="0" w:color="auto"/>
                <w:left w:val="none" w:sz="0" w:space="0" w:color="auto"/>
                <w:bottom w:val="none" w:sz="0" w:space="0" w:color="auto"/>
                <w:right w:val="none" w:sz="0" w:space="0" w:color="auto"/>
              </w:divBdr>
              <w:divsChild>
                <w:div w:id="621961694">
                  <w:marLeft w:val="600"/>
                  <w:marRight w:val="96"/>
                  <w:marTop w:val="0"/>
                  <w:marBottom w:val="0"/>
                  <w:divBdr>
                    <w:top w:val="none" w:sz="0" w:space="0" w:color="auto"/>
                    <w:left w:val="none" w:sz="0" w:space="0" w:color="auto"/>
                    <w:bottom w:val="none" w:sz="0" w:space="0" w:color="auto"/>
                    <w:right w:val="none" w:sz="0" w:space="0" w:color="auto"/>
                  </w:divBdr>
                </w:div>
              </w:divsChild>
            </w:div>
            <w:div w:id="810708158">
              <w:marLeft w:val="0"/>
              <w:marRight w:val="0"/>
              <w:marTop w:val="0"/>
              <w:marBottom w:val="0"/>
              <w:divBdr>
                <w:top w:val="none" w:sz="0" w:space="0" w:color="auto"/>
                <w:left w:val="none" w:sz="0" w:space="0" w:color="auto"/>
                <w:bottom w:val="none" w:sz="0" w:space="0" w:color="auto"/>
                <w:right w:val="none" w:sz="0" w:space="0" w:color="auto"/>
              </w:divBdr>
              <w:divsChild>
                <w:div w:id="1050037274">
                  <w:marLeft w:val="600"/>
                  <w:marRight w:val="96"/>
                  <w:marTop w:val="0"/>
                  <w:marBottom w:val="0"/>
                  <w:divBdr>
                    <w:top w:val="none" w:sz="0" w:space="0" w:color="auto"/>
                    <w:left w:val="none" w:sz="0" w:space="0" w:color="auto"/>
                    <w:bottom w:val="none" w:sz="0" w:space="0" w:color="auto"/>
                    <w:right w:val="none" w:sz="0" w:space="0" w:color="auto"/>
                  </w:divBdr>
                </w:div>
              </w:divsChild>
            </w:div>
            <w:div w:id="842624418">
              <w:marLeft w:val="0"/>
              <w:marRight w:val="0"/>
              <w:marTop w:val="0"/>
              <w:marBottom w:val="0"/>
              <w:divBdr>
                <w:top w:val="none" w:sz="0" w:space="0" w:color="auto"/>
                <w:left w:val="none" w:sz="0" w:space="0" w:color="auto"/>
                <w:bottom w:val="none" w:sz="0" w:space="0" w:color="auto"/>
                <w:right w:val="none" w:sz="0" w:space="0" w:color="auto"/>
              </w:divBdr>
              <w:divsChild>
                <w:div w:id="1368948169">
                  <w:marLeft w:val="600"/>
                  <w:marRight w:val="96"/>
                  <w:marTop w:val="0"/>
                  <w:marBottom w:val="0"/>
                  <w:divBdr>
                    <w:top w:val="none" w:sz="0" w:space="0" w:color="auto"/>
                    <w:left w:val="none" w:sz="0" w:space="0" w:color="auto"/>
                    <w:bottom w:val="none" w:sz="0" w:space="0" w:color="auto"/>
                    <w:right w:val="none" w:sz="0" w:space="0" w:color="auto"/>
                  </w:divBdr>
                </w:div>
              </w:divsChild>
            </w:div>
            <w:div w:id="853423030">
              <w:marLeft w:val="0"/>
              <w:marRight w:val="0"/>
              <w:marTop w:val="0"/>
              <w:marBottom w:val="0"/>
              <w:divBdr>
                <w:top w:val="none" w:sz="0" w:space="0" w:color="auto"/>
                <w:left w:val="none" w:sz="0" w:space="0" w:color="auto"/>
                <w:bottom w:val="none" w:sz="0" w:space="0" w:color="auto"/>
                <w:right w:val="none" w:sz="0" w:space="0" w:color="auto"/>
              </w:divBdr>
              <w:divsChild>
                <w:div w:id="963732468">
                  <w:marLeft w:val="600"/>
                  <w:marRight w:val="96"/>
                  <w:marTop w:val="0"/>
                  <w:marBottom w:val="0"/>
                  <w:divBdr>
                    <w:top w:val="none" w:sz="0" w:space="0" w:color="auto"/>
                    <w:left w:val="none" w:sz="0" w:space="0" w:color="auto"/>
                    <w:bottom w:val="none" w:sz="0" w:space="0" w:color="auto"/>
                    <w:right w:val="none" w:sz="0" w:space="0" w:color="auto"/>
                  </w:divBdr>
                </w:div>
              </w:divsChild>
            </w:div>
            <w:div w:id="858009033">
              <w:marLeft w:val="0"/>
              <w:marRight w:val="0"/>
              <w:marTop w:val="0"/>
              <w:marBottom w:val="0"/>
              <w:divBdr>
                <w:top w:val="none" w:sz="0" w:space="0" w:color="auto"/>
                <w:left w:val="none" w:sz="0" w:space="0" w:color="auto"/>
                <w:bottom w:val="none" w:sz="0" w:space="0" w:color="auto"/>
                <w:right w:val="none" w:sz="0" w:space="0" w:color="auto"/>
              </w:divBdr>
              <w:divsChild>
                <w:div w:id="1362435766">
                  <w:marLeft w:val="600"/>
                  <w:marRight w:val="96"/>
                  <w:marTop w:val="0"/>
                  <w:marBottom w:val="0"/>
                  <w:divBdr>
                    <w:top w:val="none" w:sz="0" w:space="0" w:color="auto"/>
                    <w:left w:val="none" w:sz="0" w:space="0" w:color="auto"/>
                    <w:bottom w:val="none" w:sz="0" w:space="0" w:color="auto"/>
                    <w:right w:val="none" w:sz="0" w:space="0" w:color="auto"/>
                  </w:divBdr>
                </w:div>
              </w:divsChild>
            </w:div>
            <w:div w:id="884102489">
              <w:marLeft w:val="0"/>
              <w:marRight w:val="0"/>
              <w:marTop w:val="0"/>
              <w:marBottom w:val="0"/>
              <w:divBdr>
                <w:top w:val="none" w:sz="0" w:space="0" w:color="auto"/>
                <w:left w:val="none" w:sz="0" w:space="0" w:color="auto"/>
                <w:bottom w:val="none" w:sz="0" w:space="0" w:color="auto"/>
                <w:right w:val="none" w:sz="0" w:space="0" w:color="auto"/>
              </w:divBdr>
              <w:divsChild>
                <w:div w:id="1168013385">
                  <w:marLeft w:val="600"/>
                  <w:marRight w:val="96"/>
                  <w:marTop w:val="0"/>
                  <w:marBottom w:val="0"/>
                  <w:divBdr>
                    <w:top w:val="none" w:sz="0" w:space="0" w:color="auto"/>
                    <w:left w:val="none" w:sz="0" w:space="0" w:color="auto"/>
                    <w:bottom w:val="none" w:sz="0" w:space="0" w:color="auto"/>
                    <w:right w:val="none" w:sz="0" w:space="0" w:color="auto"/>
                  </w:divBdr>
                </w:div>
              </w:divsChild>
            </w:div>
            <w:div w:id="920212747">
              <w:marLeft w:val="0"/>
              <w:marRight w:val="0"/>
              <w:marTop w:val="0"/>
              <w:marBottom w:val="0"/>
              <w:divBdr>
                <w:top w:val="none" w:sz="0" w:space="0" w:color="auto"/>
                <w:left w:val="none" w:sz="0" w:space="0" w:color="auto"/>
                <w:bottom w:val="none" w:sz="0" w:space="0" w:color="auto"/>
                <w:right w:val="none" w:sz="0" w:space="0" w:color="auto"/>
              </w:divBdr>
              <w:divsChild>
                <w:div w:id="1663729454">
                  <w:marLeft w:val="600"/>
                  <w:marRight w:val="96"/>
                  <w:marTop w:val="0"/>
                  <w:marBottom w:val="0"/>
                  <w:divBdr>
                    <w:top w:val="none" w:sz="0" w:space="0" w:color="auto"/>
                    <w:left w:val="none" w:sz="0" w:space="0" w:color="auto"/>
                    <w:bottom w:val="none" w:sz="0" w:space="0" w:color="auto"/>
                    <w:right w:val="none" w:sz="0" w:space="0" w:color="auto"/>
                  </w:divBdr>
                </w:div>
              </w:divsChild>
            </w:div>
            <w:div w:id="953055624">
              <w:marLeft w:val="0"/>
              <w:marRight w:val="0"/>
              <w:marTop w:val="0"/>
              <w:marBottom w:val="0"/>
              <w:divBdr>
                <w:top w:val="none" w:sz="0" w:space="0" w:color="auto"/>
                <w:left w:val="none" w:sz="0" w:space="0" w:color="auto"/>
                <w:bottom w:val="none" w:sz="0" w:space="0" w:color="auto"/>
                <w:right w:val="none" w:sz="0" w:space="0" w:color="auto"/>
              </w:divBdr>
              <w:divsChild>
                <w:div w:id="1329016760">
                  <w:marLeft w:val="600"/>
                  <w:marRight w:val="96"/>
                  <w:marTop w:val="0"/>
                  <w:marBottom w:val="0"/>
                  <w:divBdr>
                    <w:top w:val="none" w:sz="0" w:space="0" w:color="auto"/>
                    <w:left w:val="none" w:sz="0" w:space="0" w:color="auto"/>
                    <w:bottom w:val="none" w:sz="0" w:space="0" w:color="auto"/>
                    <w:right w:val="none" w:sz="0" w:space="0" w:color="auto"/>
                  </w:divBdr>
                </w:div>
              </w:divsChild>
            </w:div>
            <w:div w:id="975528652">
              <w:marLeft w:val="0"/>
              <w:marRight w:val="0"/>
              <w:marTop w:val="0"/>
              <w:marBottom w:val="0"/>
              <w:divBdr>
                <w:top w:val="none" w:sz="0" w:space="0" w:color="auto"/>
                <w:left w:val="none" w:sz="0" w:space="0" w:color="auto"/>
                <w:bottom w:val="none" w:sz="0" w:space="0" w:color="auto"/>
                <w:right w:val="none" w:sz="0" w:space="0" w:color="auto"/>
              </w:divBdr>
              <w:divsChild>
                <w:div w:id="1180391602">
                  <w:marLeft w:val="600"/>
                  <w:marRight w:val="96"/>
                  <w:marTop w:val="0"/>
                  <w:marBottom w:val="0"/>
                  <w:divBdr>
                    <w:top w:val="none" w:sz="0" w:space="0" w:color="auto"/>
                    <w:left w:val="none" w:sz="0" w:space="0" w:color="auto"/>
                    <w:bottom w:val="none" w:sz="0" w:space="0" w:color="auto"/>
                    <w:right w:val="none" w:sz="0" w:space="0" w:color="auto"/>
                  </w:divBdr>
                </w:div>
              </w:divsChild>
            </w:div>
            <w:div w:id="1016275232">
              <w:marLeft w:val="0"/>
              <w:marRight w:val="0"/>
              <w:marTop w:val="0"/>
              <w:marBottom w:val="0"/>
              <w:divBdr>
                <w:top w:val="none" w:sz="0" w:space="0" w:color="auto"/>
                <w:left w:val="none" w:sz="0" w:space="0" w:color="auto"/>
                <w:bottom w:val="none" w:sz="0" w:space="0" w:color="auto"/>
                <w:right w:val="none" w:sz="0" w:space="0" w:color="auto"/>
              </w:divBdr>
              <w:divsChild>
                <w:div w:id="1263417029">
                  <w:marLeft w:val="600"/>
                  <w:marRight w:val="96"/>
                  <w:marTop w:val="0"/>
                  <w:marBottom w:val="0"/>
                  <w:divBdr>
                    <w:top w:val="none" w:sz="0" w:space="0" w:color="auto"/>
                    <w:left w:val="none" w:sz="0" w:space="0" w:color="auto"/>
                    <w:bottom w:val="none" w:sz="0" w:space="0" w:color="auto"/>
                    <w:right w:val="none" w:sz="0" w:space="0" w:color="auto"/>
                  </w:divBdr>
                </w:div>
              </w:divsChild>
            </w:div>
            <w:div w:id="1033581677">
              <w:marLeft w:val="0"/>
              <w:marRight w:val="0"/>
              <w:marTop w:val="0"/>
              <w:marBottom w:val="0"/>
              <w:divBdr>
                <w:top w:val="none" w:sz="0" w:space="0" w:color="auto"/>
                <w:left w:val="none" w:sz="0" w:space="0" w:color="auto"/>
                <w:bottom w:val="none" w:sz="0" w:space="0" w:color="auto"/>
                <w:right w:val="none" w:sz="0" w:space="0" w:color="auto"/>
              </w:divBdr>
              <w:divsChild>
                <w:div w:id="1849562662">
                  <w:marLeft w:val="600"/>
                  <w:marRight w:val="96"/>
                  <w:marTop w:val="0"/>
                  <w:marBottom w:val="0"/>
                  <w:divBdr>
                    <w:top w:val="none" w:sz="0" w:space="0" w:color="auto"/>
                    <w:left w:val="none" w:sz="0" w:space="0" w:color="auto"/>
                    <w:bottom w:val="none" w:sz="0" w:space="0" w:color="auto"/>
                    <w:right w:val="none" w:sz="0" w:space="0" w:color="auto"/>
                  </w:divBdr>
                </w:div>
              </w:divsChild>
            </w:div>
            <w:div w:id="1040862359">
              <w:marLeft w:val="0"/>
              <w:marRight w:val="0"/>
              <w:marTop w:val="0"/>
              <w:marBottom w:val="0"/>
              <w:divBdr>
                <w:top w:val="none" w:sz="0" w:space="0" w:color="auto"/>
                <w:left w:val="none" w:sz="0" w:space="0" w:color="auto"/>
                <w:bottom w:val="none" w:sz="0" w:space="0" w:color="auto"/>
                <w:right w:val="none" w:sz="0" w:space="0" w:color="auto"/>
              </w:divBdr>
              <w:divsChild>
                <w:div w:id="978846021">
                  <w:marLeft w:val="600"/>
                  <w:marRight w:val="96"/>
                  <w:marTop w:val="0"/>
                  <w:marBottom w:val="0"/>
                  <w:divBdr>
                    <w:top w:val="none" w:sz="0" w:space="0" w:color="auto"/>
                    <w:left w:val="none" w:sz="0" w:space="0" w:color="auto"/>
                    <w:bottom w:val="none" w:sz="0" w:space="0" w:color="auto"/>
                    <w:right w:val="none" w:sz="0" w:space="0" w:color="auto"/>
                  </w:divBdr>
                </w:div>
              </w:divsChild>
            </w:div>
            <w:div w:id="1100179976">
              <w:marLeft w:val="0"/>
              <w:marRight w:val="0"/>
              <w:marTop w:val="0"/>
              <w:marBottom w:val="0"/>
              <w:divBdr>
                <w:top w:val="none" w:sz="0" w:space="0" w:color="auto"/>
                <w:left w:val="none" w:sz="0" w:space="0" w:color="auto"/>
                <w:bottom w:val="none" w:sz="0" w:space="0" w:color="auto"/>
                <w:right w:val="none" w:sz="0" w:space="0" w:color="auto"/>
              </w:divBdr>
              <w:divsChild>
                <w:div w:id="1784377807">
                  <w:marLeft w:val="600"/>
                  <w:marRight w:val="96"/>
                  <w:marTop w:val="0"/>
                  <w:marBottom w:val="0"/>
                  <w:divBdr>
                    <w:top w:val="none" w:sz="0" w:space="0" w:color="auto"/>
                    <w:left w:val="none" w:sz="0" w:space="0" w:color="auto"/>
                    <w:bottom w:val="none" w:sz="0" w:space="0" w:color="auto"/>
                    <w:right w:val="none" w:sz="0" w:space="0" w:color="auto"/>
                  </w:divBdr>
                </w:div>
              </w:divsChild>
            </w:div>
            <w:div w:id="1104301568">
              <w:marLeft w:val="0"/>
              <w:marRight w:val="0"/>
              <w:marTop w:val="0"/>
              <w:marBottom w:val="0"/>
              <w:divBdr>
                <w:top w:val="none" w:sz="0" w:space="0" w:color="auto"/>
                <w:left w:val="none" w:sz="0" w:space="0" w:color="auto"/>
                <w:bottom w:val="none" w:sz="0" w:space="0" w:color="auto"/>
                <w:right w:val="none" w:sz="0" w:space="0" w:color="auto"/>
              </w:divBdr>
              <w:divsChild>
                <w:div w:id="1426028084">
                  <w:marLeft w:val="600"/>
                  <w:marRight w:val="96"/>
                  <w:marTop w:val="0"/>
                  <w:marBottom w:val="0"/>
                  <w:divBdr>
                    <w:top w:val="none" w:sz="0" w:space="0" w:color="auto"/>
                    <w:left w:val="none" w:sz="0" w:space="0" w:color="auto"/>
                    <w:bottom w:val="none" w:sz="0" w:space="0" w:color="auto"/>
                    <w:right w:val="none" w:sz="0" w:space="0" w:color="auto"/>
                  </w:divBdr>
                </w:div>
              </w:divsChild>
            </w:div>
            <w:div w:id="1128627394">
              <w:marLeft w:val="0"/>
              <w:marRight w:val="0"/>
              <w:marTop w:val="0"/>
              <w:marBottom w:val="0"/>
              <w:divBdr>
                <w:top w:val="none" w:sz="0" w:space="0" w:color="auto"/>
                <w:left w:val="none" w:sz="0" w:space="0" w:color="auto"/>
                <w:bottom w:val="none" w:sz="0" w:space="0" w:color="auto"/>
                <w:right w:val="none" w:sz="0" w:space="0" w:color="auto"/>
              </w:divBdr>
              <w:divsChild>
                <w:div w:id="192309937">
                  <w:marLeft w:val="600"/>
                  <w:marRight w:val="96"/>
                  <w:marTop w:val="0"/>
                  <w:marBottom w:val="0"/>
                  <w:divBdr>
                    <w:top w:val="none" w:sz="0" w:space="0" w:color="auto"/>
                    <w:left w:val="none" w:sz="0" w:space="0" w:color="auto"/>
                    <w:bottom w:val="none" w:sz="0" w:space="0" w:color="auto"/>
                    <w:right w:val="none" w:sz="0" w:space="0" w:color="auto"/>
                  </w:divBdr>
                </w:div>
              </w:divsChild>
            </w:div>
            <w:div w:id="1133214857">
              <w:marLeft w:val="0"/>
              <w:marRight w:val="0"/>
              <w:marTop w:val="0"/>
              <w:marBottom w:val="0"/>
              <w:divBdr>
                <w:top w:val="none" w:sz="0" w:space="0" w:color="auto"/>
                <w:left w:val="none" w:sz="0" w:space="0" w:color="auto"/>
                <w:bottom w:val="none" w:sz="0" w:space="0" w:color="auto"/>
                <w:right w:val="none" w:sz="0" w:space="0" w:color="auto"/>
              </w:divBdr>
              <w:divsChild>
                <w:div w:id="556749271">
                  <w:marLeft w:val="600"/>
                  <w:marRight w:val="96"/>
                  <w:marTop w:val="0"/>
                  <w:marBottom w:val="0"/>
                  <w:divBdr>
                    <w:top w:val="none" w:sz="0" w:space="0" w:color="auto"/>
                    <w:left w:val="none" w:sz="0" w:space="0" w:color="auto"/>
                    <w:bottom w:val="none" w:sz="0" w:space="0" w:color="auto"/>
                    <w:right w:val="none" w:sz="0" w:space="0" w:color="auto"/>
                  </w:divBdr>
                </w:div>
              </w:divsChild>
            </w:div>
            <w:div w:id="1187598472">
              <w:marLeft w:val="0"/>
              <w:marRight w:val="0"/>
              <w:marTop w:val="0"/>
              <w:marBottom w:val="0"/>
              <w:divBdr>
                <w:top w:val="none" w:sz="0" w:space="0" w:color="auto"/>
                <w:left w:val="none" w:sz="0" w:space="0" w:color="auto"/>
                <w:bottom w:val="none" w:sz="0" w:space="0" w:color="auto"/>
                <w:right w:val="none" w:sz="0" w:space="0" w:color="auto"/>
              </w:divBdr>
              <w:divsChild>
                <w:div w:id="2087527969">
                  <w:marLeft w:val="600"/>
                  <w:marRight w:val="96"/>
                  <w:marTop w:val="0"/>
                  <w:marBottom w:val="0"/>
                  <w:divBdr>
                    <w:top w:val="none" w:sz="0" w:space="0" w:color="auto"/>
                    <w:left w:val="none" w:sz="0" w:space="0" w:color="auto"/>
                    <w:bottom w:val="none" w:sz="0" w:space="0" w:color="auto"/>
                    <w:right w:val="none" w:sz="0" w:space="0" w:color="auto"/>
                  </w:divBdr>
                </w:div>
              </w:divsChild>
            </w:div>
            <w:div w:id="1212769720">
              <w:marLeft w:val="0"/>
              <w:marRight w:val="0"/>
              <w:marTop w:val="0"/>
              <w:marBottom w:val="0"/>
              <w:divBdr>
                <w:top w:val="none" w:sz="0" w:space="0" w:color="auto"/>
                <w:left w:val="none" w:sz="0" w:space="0" w:color="auto"/>
                <w:bottom w:val="none" w:sz="0" w:space="0" w:color="auto"/>
                <w:right w:val="none" w:sz="0" w:space="0" w:color="auto"/>
              </w:divBdr>
              <w:divsChild>
                <w:div w:id="1957057050">
                  <w:marLeft w:val="600"/>
                  <w:marRight w:val="96"/>
                  <w:marTop w:val="0"/>
                  <w:marBottom w:val="0"/>
                  <w:divBdr>
                    <w:top w:val="none" w:sz="0" w:space="0" w:color="auto"/>
                    <w:left w:val="none" w:sz="0" w:space="0" w:color="auto"/>
                    <w:bottom w:val="none" w:sz="0" w:space="0" w:color="auto"/>
                    <w:right w:val="none" w:sz="0" w:space="0" w:color="auto"/>
                  </w:divBdr>
                </w:div>
              </w:divsChild>
            </w:div>
            <w:div w:id="1253978724">
              <w:marLeft w:val="0"/>
              <w:marRight w:val="0"/>
              <w:marTop w:val="0"/>
              <w:marBottom w:val="0"/>
              <w:divBdr>
                <w:top w:val="none" w:sz="0" w:space="0" w:color="auto"/>
                <w:left w:val="none" w:sz="0" w:space="0" w:color="auto"/>
                <w:bottom w:val="none" w:sz="0" w:space="0" w:color="auto"/>
                <w:right w:val="none" w:sz="0" w:space="0" w:color="auto"/>
              </w:divBdr>
              <w:divsChild>
                <w:div w:id="1199320152">
                  <w:marLeft w:val="600"/>
                  <w:marRight w:val="96"/>
                  <w:marTop w:val="0"/>
                  <w:marBottom w:val="0"/>
                  <w:divBdr>
                    <w:top w:val="none" w:sz="0" w:space="0" w:color="auto"/>
                    <w:left w:val="none" w:sz="0" w:space="0" w:color="auto"/>
                    <w:bottom w:val="none" w:sz="0" w:space="0" w:color="auto"/>
                    <w:right w:val="none" w:sz="0" w:space="0" w:color="auto"/>
                  </w:divBdr>
                </w:div>
              </w:divsChild>
            </w:div>
            <w:div w:id="1272779302">
              <w:marLeft w:val="0"/>
              <w:marRight w:val="0"/>
              <w:marTop w:val="0"/>
              <w:marBottom w:val="0"/>
              <w:divBdr>
                <w:top w:val="none" w:sz="0" w:space="0" w:color="auto"/>
                <w:left w:val="none" w:sz="0" w:space="0" w:color="auto"/>
                <w:bottom w:val="none" w:sz="0" w:space="0" w:color="auto"/>
                <w:right w:val="none" w:sz="0" w:space="0" w:color="auto"/>
              </w:divBdr>
              <w:divsChild>
                <w:div w:id="1630863639">
                  <w:marLeft w:val="600"/>
                  <w:marRight w:val="96"/>
                  <w:marTop w:val="0"/>
                  <w:marBottom w:val="0"/>
                  <w:divBdr>
                    <w:top w:val="none" w:sz="0" w:space="0" w:color="auto"/>
                    <w:left w:val="none" w:sz="0" w:space="0" w:color="auto"/>
                    <w:bottom w:val="none" w:sz="0" w:space="0" w:color="auto"/>
                    <w:right w:val="none" w:sz="0" w:space="0" w:color="auto"/>
                  </w:divBdr>
                </w:div>
              </w:divsChild>
            </w:div>
            <w:div w:id="1319531475">
              <w:marLeft w:val="0"/>
              <w:marRight w:val="0"/>
              <w:marTop w:val="0"/>
              <w:marBottom w:val="0"/>
              <w:divBdr>
                <w:top w:val="none" w:sz="0" w:space="0" w:color="auto"/>
                <w:left w:val="none" w:sz="0" w:space="0" w:color="auto"/>
                <w:bottom w:val="none" w:sz="0" w:space="0" w:color="auto"/>
                <w:right w:val="none" w:sz="0" w:space="0" w:color="auto"/>
              </w:divBdr>
              <w:divsChild>
                <w:div w:id="1778717272">
                  <w:marLeft w:val="600"/>
                  <w:marRight w:val="96"/>
                  <w:marTop w:val="0"/>
                  <w:marBottom w:val="0"/>
                  <w:divBdr>
                    <w:top w:val="none" w:sz="0" w:space="0" w:color="auto"/>
                    <w:left w:val="none" w:sz="0" w:space="0" w:color="auto"/>
                    <w:bottom w:val="none" w:sz="0" w:space="0" w:color="auto"/>
                    <w:right w:val="none" w:sz="0" w:space="0" w:color="auto"/>
                  </w:divBdr>
                </w:div>
              </w:divsChild>
            </w:div>
            <w:div w:id="1324167413">
              <w:marLeft w:val="0"/>
              <w:marRight w:val="0"/>
              <w:marTop w:val="0"/>
              <w:marBottom w:val="0"/>
              <w:divBdr>
                <w:top w:val="none" w:sz="0" w:space="0" w:color="auto"/>
                <w:left w:val="none" w:sz="0" w:space="0" w:color="auto"/>
                <w:bottom w:val="none" w:sz="0" w:space="0" w:color="auto"/>
                <w:right w:val="none" w:sz="0" w:space="0" w:color="auto"/>
              </w:divBdr>
              <w:divsChild>
                <w:div w:id="842008769">
                  <w:marLeft w:val="600"/>
                  <w:marRight w:val="96"/>
                  <w:marTop w:val="0"/>
                  <w:marBottom w:val="0"/>
                  <w:divBdr>
                    <w:top w:val="none" w:sz="0" w:space="0" w:color="auto"/>
                    <w:left w:val="none" w:sz="0" w:space="0" w:color="auto"/>
                    <w:bottom w:val="none" w:sz="0" w:space="0" w:color="auto"/>
                    <w:right w:val="none" w:sz="0" w:space="0" w:color="auto"/>
                  </w:divBdr>
                </w:div>
              </w:divsChild>
            </w:div>
            <w:div w:id="1349678269">
              <w:marLeft w:val="0"/>
              <w:marRight w:val="0"/>
              <w:marTop w:val="0"/>
              <w:marBottom w:val="0"/>
              <w:divBdr>
                <w:top w:val="none" w:sz="0" w:space="0" w:color="auto"/>
                <w:left w:val="none" w:sz="0" w:space="0" w:color="auto"/>
                <w:bottom w:val="none" w:sz="0" w:space="0" w:color="auto"/>
                <w:right w:val="none" w:sz="0" w:space="0" w:color="auto"/>
              </w:divBdr>
              <w:divsChild>
                <w:div w:id="217597592">
                  <w:marLeft w:val="600"/>
                  <w:marRight w:val="96"/>
                  <w:marTop w:val="0"/>
                  <w:marBottom w:val="0"/>
                  <w:divBdr>
                    <w:top w:val="none" w:sz="0" w:space="0" w:color="auto"/>
                    <w:left w:val="none" w:sz="0" w:space="0" w:color="auto"/>
                    <w:bottom w:val="none" w:sz="0" w:space="0" w:color="auto"/>
                    <w:right w:val="none" w:sz="0" w:space="0" w:color="auto"/>
                  </w:divBdr>
                </w:div>
              </w:divsChild>
            </w:div>
            <w:div w:id="1350570167">
              <w:marLeft w:val="0"/>
              <w:marRight w:val="0"/>
              <w:marTop w:val="0"/>
              <w:marBottom w:val="0"/>
              <w:divBdr>
                <w:top w:val="none" w:sz="0" w:space="0" w:color="auto"/>
                <w:left w:val="none" w:sz="0" w:space="0" w:color="auto"/>
                <w:bottom w:val="none" w:sz="0" w:space="0" w:color="auto"/>
                <w:right w:val="none" w:sz="0" w:space="0" w:color="auto"/>
              </w:divBdr>
              <w:divsChild>
                <w:div w:id="142234238">
                  <w:marLeft w:val="600"/>
                  <w:marRight w:val="96"/>
                  <w:marTop w:val="0"/>
                  <w:marBottom w:val="0"/>
                  <w:divBdr>
                    <w:top w:val="none" w:sz="0" w:space="0" w:color="auto"/>
                    <w:left w:val="none" w:sz="0" w:space="0" w:color="auto"/>
                    <w:bottom w:val="none" w:sz="0" w:space="0" w:color="auto"/>
                    <w:right w:val="none" w:sz="0" w:space="0" w:color="auto"/>
                  </w:divBdr>
                </w:div>
              </w:divsChild>
            </w:div>
            <w:div w:id="1373458199">
              <w:marLeft w:val="0"/>
              <w:marRight w:val="0"/>
              <w:marTop w:val="0"/>
              <w:marBottom w:val="0"/>
              <w:divBdr>
                <w:top w:val="none" w:sz="0" w:space="0" w:color="auto"/>
                <w:left w:val="none" w:sz="0" w:space="0" w:color="auto"/>
                <w:bottom w:val="none" w:sz="0" w:space="0" w:color="auto"/>
                <w:right w:val="none" w:sz="0" w:space="0" w:color="auto"/>
              </w:divBdr>
              <w:divsChild>
                <w:div w:id="1421560399">
                  <w:marLeft w:val="600"/>
                  <w:marRight w:val="96"/>
                  <w:marTop w:val="0"/>
                  <w:marBottom w:val="0"/>
                  <w:divBdr>
                    <w:top w:val="none" w:sz="0" w:space="0" w:color="auto"/>
                    <w:left w:val="none" w:sz="0" w:space="0" w:color="auto"/>
                    <w:bottom w:val="none" w:sz="0" w:space="0" w:color="auto"/>
                    <w:right w:val="none" w:sz="0" w:space="0" w:color="auto"/>
                  </w:divBdr>
                </w:div>
              </w:divsChild>
            </w:div>
            <w:div w:id="1415084777">
              <w:marLeft w:val="0"/>
              <w:marRight w:val="0"/>
              <w:marTop w:val="0"/>
              <w:marBottom w:val="0"/>
              <w:divBdr>
                <w:top w:val="none" w:sz="0" w:space="0" w:color="auto"/>
                <w:left w:val="none" w:sz="0" w:space="0" w:color="auto"/>
                <w:bottom w:val="none" w:sz="0" w:space="0" w:color="auto"/>
                <w:right w:val="none" w:sz="0" w:space="0" w:color="auto"/>
              </w:divBdr>
              <w:divsChild>
                <w:div w:id="496648459">
                  <w:marLeft w:val="600"/>
                  <w:marRight w:val="96"/>
                  <w:marTop w:val="0"/>
                  <w:marBottom w:val="0"/>
                  <w:divBdr>
                    <w:top w:val="none" w:sz="0" w:space="0" w:color="auto"/>
                    <w:left w:val="none" w:sz="0" w:space="0" w:color="auto"/>
                    <w:bottom w:val="none" w:sz="0" w:space="0" w:color="auto"/>
                    <w:right w:val="none" w:sz="0" w:space="0" w:color="auto"/>
                  </w:divBdr>
                </w:div>
              </w:divsChild>
            </w:div>
            <w:div w:id="1454010037">
              <w:marLeft w:val="0"/>
              <w:marRight w:val="0"/>
              <w:marTop w:val="0"/>
              <w:marBottom w:val="0"/>
              <w:divBdr>
                <w:top w:val="none" w:sz="0" w:space="0" w:color="auto"/>
                <w:left w:val="none" w:sz="0" w:space="0" w:color="auto"/>
                <w:bottom w:val="none" w:sz="0" w:space="0" w:color="auto"/>
                <w:right w:val="none" w:sz="0" w:space="0" w:color="auto"/>
              </w:divBdr>
              <w:divsChild>
                <w:div w:id="232548134">
                  <w:marLeft w:val="600"/>
                  <w:marRight w:val="96"/>
                  <w:marTop w:val="0"/>
                  <w:marBottom w:val="0"/>
                  <w:divBdr>
                    <w:top w:val="none" w:sz="0" w:space="0" w:color="auto"/>
                    <w:left w:val="none" w:sz="0" w:space="0" w:color="auto"/>
                    <w:bottom w:val="none" w:sz="0" w:space="0" w:color="auto"/>
                    <w:right w:val="none" w:sz="0" w:space="0" w:color="auto"/>
                  </w:divBdr>
                </w:div>
              </w:divsChild>
            </w:div>
            <w:div w:id="1456828196">
              <w:marLeft w:val="0"/>
              <w:marRight w:val="0"/>
              <w:marTop w:val="0"/>
              <w:marBottom w:val="0"/>
              <w:divBdr>
                <w:top w:val="none" w:sz="0" w:space="0" w:color="auto"/>
                <w:left w:val="none" w:sz="0" w:space="0" w:color="auto"/>
                <w:bottom w:val="none" w:sz="0" w:space="0" w:color="auto"/>
                <w:right w:val="none" w:sz="0" w:space="0" w:color="auto"/>
              </w:divBdr>
              <w:divsChild>
                <w:div w:id="2035230965">
                  <w:marLeft w:val="600"/>
                  <w:marRight w:val="96"/>
                  <w:marTop w:val="0"/>
                  <w:marBottom w:val="0"/>
                  <w:divBdr>
                    <w:top w:val="none" w:sz="0" w:space="0" w:color="auto"/>
                    <w:left w:val="none" w:sz="0" w:space="0" w:color="auto"/>
                    <w:bottom w:val="none" w:sz="0" w:space="0" w:color="auto"/>
                    <w:right w:val="none" w:sz="0" w:space="0" w:color="auto"/>
                  </w:divBdr>
                </w:div>
              </w:divsChild>
            </w:div>
            <w:div w:id="1471440591">
              <w:marLeft w:val="0"/>
              <w:marRight w:val="0"/>
              <w:marTop w:val="0"/>
              <w:marBottom w:val="0"/>
              <w:divBdr>
                <w:top w:val="none" w:sz="0" w:space="0" w:color="auto"/>
                <w:left w:val="none" w:sz="0" w:space="0" w:color="auto"/>
                <w:bottom w:val="none" w:sz="0" w:space="0" w:color="auto"/>
                <w:right w:val="none" w:sz="0" w:space="0" w:color="auto"/>
              </w:divBdr>
              <w:divsChild>
                <w:div w:id="1016734274">
                  <w:marLeft w:val="600"/>
                  <w:marRight w:val="96"/>
                  <w:marTop w:val="0"/>
                  <w:marBottom w:val="0"/>
                  <w:divBdr>
                    <w:top w:val="none" w:sz="0" w:space="0" w:color="auto"/>
                    <w:left w:val="none" w:sz="0" w:space="0" w:color="auto"/>
                    <w:bottom w:val="none" w:sz="0" w:space="0" w:color="auto"/>
                    <w:right w:val="none" w:sz="0" w:space="0" w:color="auto"/>
                  </w:divBdr>
                </w:div>
              </w:divsChild>
            </w:div>
            <w:div w:id="1472671596">
              <w:marLeft w:val="0"/>
              <w:marRight w:val="0"/>
              <w:marTop w:val="0"/>
              <w:marBottom w:val="0"/>
              <w:divBdr>
                <w:top w:val="none" w:sz="0" w:space="0" w:color="auto"/>
                <w:left w:val="none" w:sz="0" w:space="0" w:color="auto"/>
                <w:bottom w:val="none" w:sz="0" w:space="0" w:color="auto"/>
                <w:right w:val="none" w:sz="0" w:space="0" w:color="auto"/>
              </w:divBdr>
              <w:divsChild>
                <w:div w:id="1520393995">
                  <w:marLeft w:val="600"/>
                  <w:marRight w:val="96"/>
                  <w:marTop w:val="0"/>
                  <w:marBottom w:val="0"/>
                  <w:divBdr>
                    <w:top w:val="none" w:sz="0" w:space="0" w:color="auto"/>
                    <w:left w:val="none" w:sz="0" w:space="0" w:color="auto"/>
                    <w:bottom w:val="none" w:sz="0" w:space="0" w:color="auto"/>
                    <w:right w:val="none" w:sz="0" w:space="0" w:color="auto"/>
                  </w:divBdr>
                </w:div>
              </w:divsChild>
            </w:div>
            <w:div w:id="1478917763">
              <w:marLeft w:val="0"/>
              <w:marRight w:val="0"/>
              <w:marTop w:val="0"/>
              <w:marBottom w:val="0"/>
              <w:divBdr>
                <w:top w:val="none" w:sz="0" w:space="0" w:color="auto"/>
                <w:left w:val="none" w:sz="0" w:space="0" w:color="auto"/>
                <w:bottom w:val="none" w:sz="0" w:space="0" w:color="auto"/>
                <w:right w:val="none" w:sz="0" w:space="0" w:color="auto"/>
              </w:divBdr>
              <w:divsChild>
                <w:div w:id="1991712902">
                  <w:marLeft w:val="600"/>
                  <w:marRight w:val="96"/>
                  <w:marTop w:val="0"/>
                  <w:marBottom w:val="0"/>
                  <w:divBdr>
                    <w:top w:val="none" w:sz="0" w:space="0" w:color="auto"/>
                    <w:left w:val="none" w:sz="0" w:space="0" w:color="auto"/>
                    <w:bottom w:val="none" w:sz="0" w:space="0" w:color="auto"/>
                    <w:right w:val="none" w:sz="0" w:space="0" w:color="auto"/>
                  </w:divBdr>
                </w:div>
              </w:divsChild>
            </w:div>
            <w:div w:id="1504591991">
              <w:marLeft w:val="0"/>
              <w:marRight w:val="0"/>
              <w:marTop w:val="0"/>
              <w:marBottom w:val="0"/>
              <w:divBdr>
                <w:top w:val="none" w:sz="0" w:space="0" w:color="auto"/>
                <w:left w:val="none" w:sz="0" w:space="0" w:color="auto"/>
                <w:bottom w:val="none" w:sz="0" w:space="0" w:color="auto"/>
                <w:right w:val="none" w:sz="0" w:space="0" w:color="auto"/>
              </w:divBdr>
              <w:divsChild>
                <w:div w:id="782917251">
                  <w:marLeft w:val="600"/>
                  <w:marRight w:val="96"/>
                  <w:marTop w:val="0"/>
                  <w:marBottom w:val="0"/>
                  <w:divBdr>
                    <w:top w:val="none" w:sz="0" w:space="0" w:color="auto"/>
                    <w:left w:val="none" w:sz="0" w:space="0" w:color="auto"/>
                    <w:bottom w:val="none" w:sz="0" w:space="0" w:color="auto"/>
                    <w:right w:val="none" w:sz="0" w:space="0" w:color="auto"/>
                  </w:divBdr>
                </w:div>
              </w:divsChild>
            </w:div>
            <w:div w:id="1551573373">
              <w:marLeft w:val="0"/>
              <w:marRight w:val="0"/>
              <w:marTop w:val="0"/>
              <w:marBottom w:val="0"/>
              <w:divBdr>
                <w:top w:val="none" w:sz="0" w:space="0" w:color="auto"/>
                <w:left w:val="none" w:sz="0" w:space="0" w:color="auto"/>
                <w:bottom w:val="none" w:sz="0" w:space="0" w:color="auto"/>
                <w:right w:val="none" w:sz="0" w:space="0" w:color="auto"/>
              </w:divBdr>
              <w:divsChild>
                <w:div w:id="1019428477">
                  <w:marLeft w:val="600"/>
                  <w:marRight w:val="96"/>
                  <w:marTop w:val="0"/>
                  <w:marBottom w:val="0"/>
                  <w:divBdr>
                    <w:top w:val="none" w:sz="0" w:space="0" w:color="auto"/>
                    <w:left w:val="none" w:sz="0" w:space="0" w:color="auto"/>
                    <w:bottom w:val="none" w:sz="0" w:space="0" w:color="auto"/>
                    <w:right w:val="none" w:sz="0" w:space="0" w:color="auto"/>
                  </w:divBdr>
                </w:div>
              </w:divsChild>
            </w:div>
            <w:div w:id="1557812188">
              <w:marLeft w:val="0"/>
              <w:marRight w:val="0"/>
              <w:marTop w:val="0"/>
              <w:marBottom w:val="0"/>
              <w:divBdr>
                <w:top w:val="none" w:sz="0" w:space="0" w:color="auto"/>
                <w:left w:val="none" w:sz="0" w:space="0" w:color="auto"/>
                <w:bottom w:val="none" w:sz="0" w:space="0" w:color="auto"/>
                <w:right w:val="none" w:sz="0" w:space="0" w:color="auto"/>
              </w:divBdr>
              <w:divsChild>
                <w:div w:id="1482112684">
                  <w:marLeft w:val="600"/>
                  <w:marRight w:val="96"/>
                  <w:marTop w:val="0"/>
                  <w:marBottom w:val="0"/>
                  <w:divBdr>
                    <w:top w:val="none" w:sz="0" w:space="0" w:color="auto"/>
                    <w:left w:val="none" w:sz="0" w:space="0" w:color="auto"/>
                    <w:bottom w:val="none" w:sz="0" w:space="0" w:color="auto"/>
                    <w:right w:val="none" w:sz="0" w:space="0" w:color="auto"/>
                  </w:divBdr>
                </w:div>
              </w:divsChild>
            </w:div>
            <w:div w:id="1559706091">
              <w:marLeft w:val="0"/>
              <w:marRight w:val="0"/>
              <w:marTop w:val="0"/>
              <w:marBottom w:val="0"/>
              <w:divBdr>
                <w:top w:val="none" w:sz="0" w:space="0" w:color="auto"/>
                <w:left w:val="none" w:sz="0" w:space="0" w:color="auto"/>
                <w:bottom w:val="none" w:sz="0" w:space="0" w:color="auto"/>
                <w:right w:val="none" w:sz="0" w:space="0" w:color="auto"/>
              </w:divBdr>
              <w:divsChild>
                <w:div w:id="1302034296">
                  <w:marLeft w:val="600"/>
                  <w:marRight w:val="96"/>
                  <w:marTop w:val="0"/>
                  <w:marBottom w:val="0"/>
                  <w:divBdr>
                    <w:top w:val="none" w:sz="0" w:space="0" w:color="auto"/>
                    <w:left w:val="none" w:sz="0" w:space="0" w:color="auto"/>
                    <w:bottom w:val="none" w:sz="0" w:space="0" w:color="auto"/>
                    <w:right w:val="none" w:sz="0" w:space="0" w:color="auto"/>
                  </w:divBdr>
                </w:div>
              </w:divsChild>
            </w:div>
            <w:div w:id="1563634123">
              <w:marLeft w:val="0"/>
              <w:marRight w:val="0"/>
              <w:marTop w:val="0"/>
              <w:marBottom w:val="0"/>
              <w:divBdr>
                <w:top w:val="none" w:sz="0" w:space="0" w:color="auto"/>
                <w:left w:val="none" w:sz="0" w:space="0" w:color="auto"/>
                <w:bottom w:val="none" w:sz="0" w:space="0" w:color="auto"/>
                <w:right w:val="none" w:sz="0" w:space="0" w:color="auto"/>
              </w:divBdr>
              <w:divsChild>
                <w:div w:id="301539850">
                  <w:marLeft w:val="600"/>
                  <w:marRight w:val="96"/>
                  <w:marTop w:val="0"/>
                  <w:marBottom w:val="0"/>
                  <w:divBdr>
                    <w:top w:val="none" w:sz="0" w:space="0" w:color="auto"/>
                    <w:left w:val="none" w:sz="0" w:space="0" w:color="auto"/>
                    <w:bottom w:val="none" w:sz="0" w:space="0" w:color="auto"/>
                    <w:right w:val="none" w:sz="0" w:space="0" w:color="auto"/>
                  </w:divBdr>
                </w:div>
              </w:divsChild>
            </w:div>
            <w:div w:id="1579628476">
              <w:marLeft w:val="0"/>
              <w:marRight w:val="0"/>
              <w:marTop w:val="0"/>
              <w:marBottom w:val="0"/>
              <w:divBdr>
                <w:top w:val="none" w:sz="0" w:space="0" w:color="auto"/>
                <w:left w:val="none" w:sz="0" w:space="0" w:color="auto"/>
                <w:bottom w:val="none" w:sz="0" w:space="0" w:color="auto"/>
                <w:right w:val="none" w:sz="0" w:space="0" w:color="auto"/>
              </w:divBdr>
              <w:divsChild>
                <w:div w:id="1656295708">
                  <w:marLeft w:val="600"/>
                  <w:marRight w:val="96"/>
                  <w:marTop w:val="0"/>
                  <w:marBottom w:val="0"/>
                  <w:divBdr>
                    <w:top w:val="none" w:sz="0" w:space="0" w:color="auto"/>
                    <w:left w:val="none" w:sz="0" w:space="0" w:color="auto"/>
                    <w:bottom w:val="none" w:sz="0" w:space="0" w:color="auto"/>
                    <w:right w:val="none" w:sz="0" w:space="0" w:color="auto"/>
                  </w:divBdr>
                </w:div>
              </w:divsChild>
            </w:div>
            <w:div w:id="1584142819">
              <w:marLeft w:val="0"/>
              <w:marRight w:val="0"/>
              <w:marTop w:val="0"/>
              <w:marBottom w:val="0"/>
              <w:divBdr>
                <w:top w:val="none" w:sz="0" w:space="0" w:color="auto"/>
                <w:left w:val="none" w:sz="0" w:space="0" w:color="auto"/>
                <w:bottom w:val="none" w:sz="0" w:space="0" w:color="auto"/>
                <w:right w:val="none" w:sz="0" w:space="0" w:color="auto"/>
              </w:divBdr>
              <w:divsChild>
                <w:div w:id="115030136">
                  <w:marLeft w:val="600"/>
                  <w:marRight w:val="96"/>
                  <w:marTop w:val="0"/>
                  <w:marBottom w:val="0"/>
                  <w:divBdr>
                    <w:top w:val="none" w:sz="0" w:space="0" w:color="auto"/>
                    <w:left w:val="none" w:sz="0" w:space="0" w:color="auto"/>
                    <w:bottom w:val="none" w:sz="0" w:space="0" w:color="auto"/>
                    <w:right w:val="none" w:sz="0" w:space="0" w:color="auto"/>
                  </w:divBdr>
                </w:div>
              </w:divsChild>
            </w:div>
            <w:div w:id="1584799046">
              <w:marLeft w:val="0"/>
              <w:marRight w:val="0"/>
              <w:marTop w:val="0"/>
              <w:marBottom w:val="0"/>
              <w:divBdr>
                <w:top w:val="none" w:sz="0" w:space="0" w:color="auto"/>
                <w:left w:val="none" w:sz="0" w:space="0" w:color="auto"/>
                <w:bottom w:val="none" w:sz="0" w:space="0" w:color="auto"/>
                <w:right w:val="none" w:sz="0" w:space="0" w:color="auto"/>
              </w:divBdr>
              <w:divsChild>
                <w:div w:id="1830124438">
                  <w:marLeft w:val="600"/>
                  <w:marRight w:val="96"/>
                  <w:marTop w:val="0"/>
                  <w:marBottom w:val="0"/>
                  <w:divBdr>
                    <w:top w:val="none" w:sz="0" w:space="0" w:color="auto"/>
                    <w:left w:val="none" w:sz="0" w:space="0" w:color="auto"/>
                    <w:bottom w:val="none" w:sz="0" w:space="0" w:color="auto"/>
                    <w:right w:val="none" w:sz="0" w:space="0" w:color="auto"/>
                  </w:divBdr>
                </w:div>
              </w:divsChild>
            </w:div>
            <w:div w:id="1630283755">
              <w:marLeft w:val="0"/>
              <w:marRight w:val="0"/>
              <w:marTop w:val="0"/>
              <w:marBottom w:val="0"/>
              <w:divBdr>
                <w:top w:val="none" w:sz="0" w:space="0" w:color="auto"/>
                <w:left w:val="none" w:sz="0" w:space="0" w:color="auto"/>
                <w:bottom w:val="none" w:sz="0" w:space="0" w:color="auto"/>
                <w:right w:val="none" w:sz="0" w:space="0" w:color="auto"/>
              </w:divBdr>
              <w:divsChild>
                <w:div w:id="1936204498">
                  <w:marLeft w:val="600"/>
                  <w:marRight w:val="96"/>
                  <w:marTop w:val="0"/>
                  <w:marBottom w:val="0"/>
                  <w:divBdr>
                    <w:top w:val="none" w:sz="0" w:space="0" w:color="auto"/>
                    <w:left w:val="none" w:sz="0" w:space="0" w:color="auto"/>
                    <w:bottom w:val="none" w:sz="0" w:space="0" w:color="auto"/>
                    <w:right w:val="none" w:sz="0" w:space="0" w:color="auto"/>
                  </w:divBdr>
                </w:div>
              </w:divsChild>
            </w:div>
            <w:div w:id="1646275996">
              <w:marLeft w:val="0"/>
              <w:marRight w:val="0"/>
              <w:marTop w:val="0"/>
              <w:marBottom w:val="0"/>
              <w:divBdr>
                <w:top w:val="none" w:sz="0" w:space="0" w:color="auto"/>
                <w:left w:val="none" w:sz="0" w:space="0" w:color="auto"/>
                <w:bottom w:val="none" w:sz="0" w:space="0" w:color="auto"/>
                <w:right w:val="none" w:sz="0" w:space="0" w:color="auto"/>
              </w:divBdr>
              <w:divsChild>
                <w:div w:id="594441617">
                  <w:marLeft w:val="600"/>
                  <w:marRight w:val="96"/>
                  <w:marTop w:val="0"/>
                  <w:marBottom w:val="0"/>
                  <w:divBdr>
                    <w:top w:val="none" w:sz="0" w:space="0" w:color="auto"/>
                    <w:left w:val="none" w:sz="0" w:space="0" w:color="auto"/>
                    <w:bottom w:val="none" w:sz="0" w:space="0" w:color="auto"/>
                    <w:right w:val="none" w:sz="0" w:space="0" w:color="auto"/>
                  </w:divBdr>
                </w:div>
              </w:divsChild>
            </w:div>
            <w:div w:id="1672565642">
              <w:marLeft w:val="0"/>
              <w:marRight w:val="0"/>
              <w:marTop w:val="0"/>
              <w:marBottom w:val="0"/>
              <w:divBdr>
                <w:top w:val="none" w:sz="0" w:space="0" w:color="auto"/>
                <w:left w:val="none" w:sz="0" w:space="0" w:color="auto"/>
                <w:bottom w:val="none" w:sz="0" w:space="0" w:color="auto"/>
                <w:right w:val="none" w:sz="0" w:space="0" w:color="auto"/>
              </w:divBdr>
              <w:divsChild>
                <w:div w:id="745495244">
                  <w:marLeft w:val="600"/>
                  <w:marRight w:val="96"/>
                  <w:marTop w:val="0"/>
                  <w:marBottom w:val="0"/>
                  <w:divBdr>
                    <w:top w:val="none" w:sz="0" w:space="0" w:color="auto"/>
                    <w:left w:val="none" w:sz="0" w:space="0" w:color="auto"/>
                    <w:bottom w:val="none" w:sz="0" w:space="0" w:color="auto"/>
                    <w:right w:val="none" w:sz="0" w:space="0" w:color="auto"/>
                  </w:divBdr>
                </w:div>
              </w:divsChild>
            </w:div>
            <w:div w:id="1673796422">
              <w:marLeft w:val="0"/>
              <w:marRight w:val="0"/>
              <w:marTop w:val="0"/>
              <w:marBottom w:val="0"/>
              <w:divBdr>
                <w:top w:val="none" w:sz="0" w:space="0" w:color="auto"/>
                <w:left w:val="none" w:sz="0" w:space="0" w:color="auto"/>
                <w:bottom w:val="none" w:sz="0" w:space="0" w:color="auto"/>
                <w:right w:val="none" w:sz="0" w:space="0" w:color="auto"/>
              </w:divBdr>
              <w:divsChild>
                <w:div w:id="204491203">
                  <w:marLeft w:val="600"/>
                  <w:marRight w:val="96"/>
                  <w:marTop w:val="0"/>
                  <w:marBottom w:val="0"/>
                  <w:divBdr>
                    <w:top w:val="none" w:sz="0" w:space="0" w:color="auto"/>
                    <w:left w:val="none" w:sz="0" w:space="0" w:color="auto"/>
                    <w:bottom w:val="none" w:sz="0" w:space="0" w:color="auto"/>
                    <w:right w:val="none" w:sz="0" w:space="0" w:color="auto"/>
                  </w:divBdr>
                </w:div>
              </w:divsChild>
            </w:div>
            <w:div w:id="1684431126">
              <w:marLeft w:val="0"/>
              <w:marRight w:val="0"/>
              <w:marTop w:val="0"/>
              <w:marBottom w:val="0"/>
              <w:divBdr>
                <w:top w:val="none" w:sz="0" w:space="0" w:color="auto"/>
                <w:left w:val="none" w:sz="0" w:space="0" w:color="auto"/>
                <w:bottom w:val="none" w:sz="0" w:space="0" w:color="auto"/>
                <w:right w:val="none" w:sz="0" w:space="0" w:color="auto"/>
              </w:divBdr>
              <w:divsChild>
                <w:div w:id="495609969">
                  <w:marLeft w:val="600"/>
                  <w:marRight w:val="96"/>
                  <w:marTop w:val="0"/>
                  <w:marBottom w:val="0"/>
                  <w:divBdr>
                    <w:top w:val="none" w:sz="0" w:space="0" w:color="auto"/>
                    <w:left w:val="none" w:sz="0" w:space="0" w:color="auto"/>
                    <w:bottom w:val="none" w:sz="0" w:space="0" w:color="auto"/>
                    <w:right w:val="none" w:sz="0" w:space="0" w:color="auto"/>
                  </w:divBdr>
                </w:div>
              </w:divsChild>
            </w:div>
            <w:div w:id="1764102940">
              <w:marLeft w:val="0"/>
              <w:marRight w:val="0"/>
              <w:marTop w:val="0"/>
              <w:marBottom w:val="0"/>
              <w:divBdr>
                <w:top w:val="none" w:sz="0" w:space="0" w:color="auto"/>
                <w:left w:val="none" w:sz="0" w:space="0" w:color="auto"/>
                <w:bottom w:val="none" w:sz="0" w:space="0" w:color="auto"/>
                <w:right w:val="none" w:sz="0" w:space="0" w:color="auto"/>
              </w:divBdr>
              <w:divsChild>
                <w:div w:id="2067726579">
                  <w:marLeft w:val="600"/>
                  <w:marRight w:val="96"/>
                  <w:marTop w:val="0"/>
                  <w:marBottom w:val="0"/>
                  <w:divBdr>
                    <w:top w:val="none" w:sz="0" w:space="0" w:color="auto"/>
                    <w:left w:val="none" w:sz="0" w:space="0" w:color="auto"/>
                    <w:bottom w:val="none" w:sz="0" w:space="0" w:color="auto"/>
                    <w:right w:val="none" w:sz="0" w:space="0" w:color="auto"/>
                  </w:divBdr>
                </w:div>
              </w:divsChild>
            </w:div>
            <w:div w:id="1780491726">
              <w:marLeft w:val="0"/>
              <w:marRight w:val="0"/>
              <w:marTop w:val="0"/>
              <w:marBottom w:val="0"/>
              <w:divBdr>
                <w:top w:val="none" w:sz="0" w:space="0" w:color="auto"/>
                <w:left w:val="none" w:sz="0" w:space="0" w:color="auto"/>
                <w:bottom w:val="none" w:sz="0" w:space="0" w:color="auto"/>
                <w:right w:val="none" w:sz="0" w:space="0" w:color="auto"/>
              </w:divBdr>
              <w:divsChild>
                <w:div w:id="402218794">
                  <w:marLeft w:val="600"/>
                  <w:marRight w:val="96"/>
                  <w:marTop w:val="0"/>
                  <w:marBottom w:val="0"/>
                  <w:divBdr>
                    <w:top w:val="none" w:sz="0" w:space="0" w:color="auto"/>
                    <w:left w:val="none" w:sz="0" w:space="0" w:color="auto"/>
                    <w:bottom w:val="none" w:sz="0" w:space="0" w:color="auto"/>
                    <w:right w:val="none" w:sz="0" w:space="0" w:color="auto"/>
                  </w:divBdr>
                </w:div>
              </w:divsChild>
            </w:div>
            <w:div w:id="1793207455">
              <w:marLeft w:val="0"/>
              <w:marRight w:val="0"/>
              <w:marTop w:val="0"/>
              <w:marBottom w:val="0"/>
              <w:divBdr>
                <w:top w:val="none" w:sz="0" w:space="0" w:color="auto"/>
                <w:left w:val="none" w:sz="0" w:space="0" w:color="auto"/>
                <w:bottom w:val="none" w:sz="0" w:space="0" w:color="auto"/>
                <w:right w:val="none" w:sz="0" w:space="0" w:color="auto"/>
              </w:divBdr>
              <w:divsChild>
                <w:div w:id="1558472063">
                  <w:marLeft w:val="600"/>
                  <w:marRight w:val="96"/>
                  <w:marTop w:val="0"/>
                  <w:marBottom w:val="0"/>
                  <w:divBdr>
                    <w:top w:val="none" w:sz="0" w:space="0" w:color="auto"/>
                    <w:left w:val="none" w:sz="0" w:space="0" w:color="auto"/>
                    <w:bottom w:val="none" w:sz="0" w:space="0" w:color="auto"/>
                    <w:right w:val="none" w:sz="0" w:space="0" w:color="auto"/>
                  </w:divBdr>
                </w:div>
              </w:divsChild>
            </w:div>
            <w:div w:id="1840727293">
              <w:marLeft w:val="0"/>
              <w:marRight w:val="0"/>
              <w:marTop w:val="0"/>
              <w:marBottom w:val="0"/>
              <w:divBdr>
                <w:top w:val="none" w:sz="0" w:space="0" w:color="auto"/>
                <w:left w:val="none" w:sz="0" w:space="0" w:color="auto"/>
                <w:bottom w:val="none" w:sz="0" w:space="0" w:color="auto"/>
                <w:right w:val="none" w:sz="0" w:space="0" w:color="auto"/>
              </w:divBdr>
              <w:divsChild>
                <w:div w:id="2076472044">
                  <w:marLeft w:val="600"/>
                  <w:marRight w:val="96"/>
                  <w:marTop w:val="0"/>
                  <w:marBottom w:val="0"/>
                  <w:divBdr>
                    <w:top w:val="none" w:sz="0" w:space="0" w:color="auto"/>
                    <w:left w:val="none" w:sz="0" w:space="0" w:color="auto"/>
                    <w:bottom w:val="none" w:sz="0" w:space="0" w:color="auto"/>
                    <w:right w:val="none" w:sz="0" w:space="0" w:color="auto"/>
                  </w:divBdr>
                </w:div>
              </w:divsChild>
            </w:div>
            <w:div w:id="1860121934">
              <w:marLeft w:val="0"/>
              <w:marRight w:val="0"/>
              <w:marTop w:val="0"/>
              <w:marBottom w:val="0"/>
              <w:divBdr>
                <w:top w:val="none" w:sz="0" w:space="0" w:color="auto"/>
                <w:left w:val="none" w:sz="0" w:space="0" w:color="auto"/>
                <w:bottom w:val="none" w:sz="0" w:space="0" w:color="auto"/>
                <w:right w:val="none" w:sz="0" w:space="0" w:color="auto"/>
              </w:divBdr>
              <w:divsChild>
                <w:div w:id="959652409">
                  <w:marLeft w:val="600"/>
                  <w:marRight w:val="96"/>
                  <w:marTop w:val="0"/>
                  <w:marBottom w:val="0"/>
                  <w:divBdr>
                    <w:top w:val="none" w:sz="0" w:space="0" w:color="auto"/>
                    <w:left w:val="none" w:sz="0" w:space="0" w:color="auto"/>
                    <w:bottom w:val="none" w:sz="0" w:space="0" w:color="auto"/>
                    <w:right w:val="none" w:sz="0" w:space="0" w:color="auto"/>
                  </w:divBdr>
                </w:div>
              </w:divsChild>
            </w:div>
            <w:div w:id="1878349817">
              <w:marLeft w:val="0"/>
              <w:marRight w:val="0"/>
              <w:marTop w:val="0"/>
              <w:marBottom w:val="0"/>
              <w:divBdr>
                <w:top w:val="none" w:sz="0" w:space="0" w:color="auto"/>
                <w:left w:val="none" w:sz="0" w:space="0" w:color="auto"/>
                <w:bottom w:val="none" w:sz="0" w:space="0" w:color="auto"/>
                <w:right w:val="none" w:sz="0" w:space="0" w:color="auto"/>
              </w:divBdr>
              <w:divsChild>
                <w:div w:id="1544244202">
                  <w:marLeft w:val="600"/>
                  <w:marRight w:val="96"/>
                  <w:marTop w:val="0"/>
                  <w:marBottom w:val="0"/>
                  <w:divBdr>
                    <w:top w:val="none" w:sz="0" w:space="0" w:color="auto"/>
                    <w:left w:val="none" w:sz="0" w:space="0" w:color="auto"/>
                    <w:bottom w:val="none" w:sz="0" w:space="0" w:color="auto"/>
                    <w:right w:val="none" w:sz="0" w:space="0" w:color="auto"/>
                  </w:divBdr>
                </w:div>
              </w:divsChild>
            </w:div>
            <w:div w:id="1994723854">
              <w:marLeft w:val="0"/>
              <w:marRight w:val="0"/>
              <w:marTop w:val="0"/>
              <w:marBottom w:val="0"/>
              <w:divBdr>
                <w:top w:val="none" w:sz="0" w:space="0" w:color="auto"/>
                <w:left w:val="none" w:sz="0" w:space="0" w:color="auto"/>
                <w:bottom w:val="none" w:sz="0" w:space="0" w:color="auto"/>
                <w:right w:val="none" w:sz="0" w:space="0" w:color="auto"/>
              </w:divBdr>
              <w:divsChild>
                <w:div w:id="300885892">
                  <w:marLeft w:val="600"/>
                  <w:marRight w:val="96"/>
                  <w:marTop w:val="0"/>
                  <w:marBottom w:val="0"/>
                  <w:divBdr>
                    <w:top w:val="none" w:sz="0" w:space="0" w:color="auto"/>
                    <w:left w:val="none" w:sz="0" w:space="0" w:color="auto"/>
                    <w:bottom w:val="none" w:sz="0" w:space="0" w:color="auto"/>
                    <w:right w:val="none" w:sz="0" w:space="0" w:color="auto"/>
                  </w:divBdr>
                </w:div>
              </w:divsChild>
            </w:div>
            <w:div w:id="2008316425">
              <w:marLeft w:val="0"/>
              <w:marRight w:val="0"/>
              <w:marTop w:val="0"/>
              <w:marBottom w:val="0"/>
              <w:divBdr>
                <w:top w:val="none" w:sz="0" w:space="0" w:color="auto"/>
                <w:left w:val="none" w:sz="0" w:space="0" w:color="auto"/>
                <w:bottom w:val="none" w:sz="0" w:space="0" w:color="auto"/>
                <w:right w:val="none" w:sz="0" w:space="0" w:color="auto"/>
              </w:divBdr>
              <w:divsChild>
                <w:div w:id="512915668">
                  <w:marLeft w:val="600"/>
                  <w:marRight w:val="96"/>
                  <w:marTop w:val="0"/>
                  <w:marBottom w:val="0"/>
                  <w:divBdr>
                    <w:top w:val="none" w:sz="0" w:space="0" w:color="auto"/>
                    <w:left w:val="none" w:sz="0" w:space="0" w:color="auto"/>
                    <w:bottom w:val="none" w:sz="0" w:space="0" w:color="auto"/>
                    <w:right w:val="none" w:sz="0" w:space="0" w:color="auto"/>
                  </w:divBdr>
                </w:div>
              </w:divsChild>
            </w:div>
            <w:div w:id="2052531029">
              <w:marLeft w:val="0"/>
              <w:marRight w:val="0"/>
              <w:marTop w:val="0"/>
              <w:marBottom w:val="0"/>
              <w:divBdr>
                <w:top w:val="none" w:sz="0" w:space="0" w:color="auto"/>
                <w:left w:val="none" w:sz="0" w:space="0" w:color="auto"/>
                <w:bottom w:val="none" w:sz="0" w:space="0" w:color="auto"/>
                <w:right w:val="none" w:sz="0" w:space="0" w:color="auto"/>
              </w:divBdr>
              <w:divsChild>
                <w:div w:id="1078675497">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2040697">
      <w:bodyDiv w:val="1"/>
      <w:marLeft w:val="0"/>
      <w:marRight w:val="0"/>
      <w:marTop w:val="0"/>
      <w:marBottom w:val="0"/>
      <w:divBdr>
        <w:top w:val="none" w:sz="0" w:space="0" w:color="auto"/>
        <w:left w:val="none" w:sz="0" w:space="0" w:color="auto"/>
        <w:bottom w:val="none" w:sz="0" w:space="0" w:color="auto"/>
        <w:right w:val="none" w:sz="0" w:space="0" w:color="auto"/>
      </w:divBdr>
    </w:div>
    <w:div w:id="1162963765">
      <w:bodyDiv w:val="1"/>
      <w:marLeft w:val="0"/>
      <w:marRight w:val="0"/>
      <w:marTop w:val="0"/>
      <w:marBottom w:val="0"/>
      <w:divBdr>
        <w:top w:val="none" w:sz="0" w:space="0" w:color="auto"/>
        <w:left w:val="none" w:sz="0" w:space="0" w:color="auto"/>
        <w:bottom w:val="none" w:sz="0" w:space="0" w:color="auto"/>
        <w:right w:val="none" w:sz="0" w:space="0" w:color="auto"/>
      </w:divBdr>
    </w:div>
    <w:div w:id="1167793132">
      <w:bodyDiv w:val="1"/>
      <w:marLeft w:val="0"/>
      <w:marRight w:val="0"/>
      <w:marTop w:val="0"/>
      <w:marBottom w:val="0"/>
      <w:divBdr>
        <w:top w:val="none" w:sz="0" w:space="0" w:color="auto"/>
        <w:left w:val="none" w:sz="0" w:space="0" w:color="auto"/>
        <w:bottom w:val="none" w:sz="0" w:space="0" w:color="auto"/>
        <w:right w:val="none" w:sz="0" w:space="0" w:color="auto"/>
      </w:divBdr>
      <w:divsChild>
        <w:div w:id="1480685798">
          <w:marLeft w:val="0"/>
          <w:marRight w:val="0"/>
          <w:marTop w:val="0"/>
          <w:marBottom w:val="0"/>
          <w:divBdr>
            <w:top w:val="none" w:sz="0" w:space="0" w:color="auto"/>
            <w:left w:val="none" w:sz="0" w:space="0" w:color="auto"/>
            <w:bottom w:val="none" w:sz="0" w:space="0" w:color="auto"/>
            <w:right w:val="none" w:sz="0" w:space="0" w:color="auto"/>
          </w:divBdr>
          <w:divsChild>
            <w:div w:id="1081751471">
              <w:marLeft w:val="0"/>
              <w:marRight w:val="0"/>
              <w:marTop w:val="100"/>
              <w:marBottom w:val="100"/>
              <w:divBdr>
                <w:top w:val="single" w:sz="2" w:space="0" w:color="E3E3E3"/>
                <w:left w:val="single" w:sz="2" w:space="0" w:color="E3E3E3"/>
                <w:bottom w:val="single" w:sz="2" w:space="0" w:color="E3E3E3"/>
                <w:right w:val="single" w:sz="2" w:space="0" w:color="E3E3E3"/>
              </w:divBdr>
              <w:divsChild>
                <w:div w:id="737094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60365410">
          <w:marLeft w:val="0"/>
          <w:marRight w:val="0"/>
          <w:marTop w:val="0"/>
          <w:marBottom w:val="0"/>
          <w:divBdr>
            <w:top w:val="single" w:sz="2" w:space="0" w:color="E3E3E3"/>
            <w:left w:val="single" w:sz="2" w:space="0" w:color="E3E3E3"/>
            <w:bottom w:val="single" w:sz="2" w:space="0" w:color="E3E3E3"/>
            <w:right w:val="single" w:sz="2" w:space="0" w:color="E3E3E3"/>
          </w:divBdr>
          <w:divsChild>
            <w:div w:id="1473785979">
              <w:marLeft w:val="0"/>
              <w:marRight w:val="0"/>
              <w:marTop w:val="0"/>
              <w:marBottom w:val="0"/>
              <w:divBdr>
                <w:top w:val="single" w:sz="2" w:space="0" w:color="E3E3E3"/>
                <w:left w:val="single" w:sz="2" w:space="0" w:color="E3E3E3"/>
                <w:bottom w:val="single" w:sz="2" w:space="0" w:color="E3E3E3"/>
                <w:right w:val="single" w:sz="2" w:space="0" w:color="E3E3E3"/>
              </w:divBdr>
              <w:divsChild>
                <w:div w:id="1075518158">
                  <w:marLeft w:val="0"/>
                  <w:marRight w:val="0"/>
                  <w:marTop w:val="0"/>
                  <w:marBottom w:val="0"/>
                  <w:divBdr>
                    <w:top w:val="single" w:sz="2" w:space="0" w:color="E3E3E3"/>
                    <w:left w:val="single" w:sz="2" w:space="0" w:color="E3E3E3"/>
                    <w:bottom w:val="single" w:sz="2" w:space="0" w:color="E3E3E3"/>
                    <w:right w:val="single" w:sz="2" w:space="0" w:color="E3E3E3"/>
                  </w:divBdr>
                  <w:divsChild>
                    <w:div w:id="1240627877">
                      <w:marLeft w:val="0"/>
                      <w:marRight w:val="0"/>
                      <w:marTop w:val="0"/>
                      <w:marBottom w:val="0"/>
                      <w:divBdr>
                        <w:top w:val="single" w:sz="2" w:space="0" w:color="E3E3E3"/>
                        <w:left w:val="single" w:sz="2" w:space="0" w:color="E3E3E3"/>
                        <w:bottom w:val="single" w:sz="2" w:space="0" w:color="E3E3E3"/>
                        <w:right w:val="single" w:sz="2" w:space="0" w:color="E3E3E3"/>
                      </w:divBdr>
                      <w:divsChild>
                        <w:div w:id="849177686">
                          <w:marLeft w:val="0"/>
                          <w:marRight w:val="0"/>
                          <w:marTop w:val="0"/>
                          <w:marBottom w:val="0"/>
                          <w:divBdr>
                            <w:top w:val="single" w:sz="2" w:space="0" w:color="E3E3E3"/>
                            <w:left w:val="single" w:sz="2" w:space="0" w:color="E3E3E3"/>
                            <w:bottom w:val="single" w:sz="2" w:space="0" w:color="E3E3E3"/>
                            <w:right w:val="single" w:sz="2" w:space="0" w:color="E3E3E3"/>
                          </w:divBdr>
                          <w:divsChild>
                            <w:div w:id="339237896">
                              <w:marLeft w:val="0"/>
                              <w:marRight w:val="0"/>
                              <w:marTop w:val="0"/>
                              <w:marBottom w:val="0"/>
                              <w:divBdr>
                                <w:top w:val="single" w:sz="2" w:space="0" w:color="E3E3E3"/>
                                <w:left w:val="single" w:sz="2" w:space="0" w:color="E3E3E3"/>
                                <w:bottom w:val="single" w:sz="2" w:space="0" w:color="E3E3E3"/>
                                <w:right w:val="single" w:sz="2" w:space="0" w:color="E3E3E3"/>
                              </w:divBdr>
                              <w:divsChild>
                                <w:div w:id="4549472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6466431">
                                      <w:marLeft w:val="0"/>
                                      <w:marRight w:val="0"/>
                                      <w:marTop w:val="0"/>
                                      <w:marBottom w:val="0"/>
                                      <w:divBdr>
                                        <w:top w:val="single" w:sz="2" w:space="0" w:color="E3E3E3"/>
                                        <w:left w:val="single" w:sz="2" w:space="0" w:color="E3E3E3"/>
                                        <w:bottom w:val="single" w:sz="2" w:space="0" w:color="E3E3E3"/>
                                        <w:right w:val="single" w:sz="2" w:space="0" w:color="E3E3E3"/>
                                      </w:divBdr>
                                      <w:divsChild>
                                        <w:div w:id="1215045967">
                                          <w:marLeft w:val="0"/>
                                          <w:marRight w:val="0"/>
                                          <w:marTop w:val="0"/>
                                          <w:marBottom w:val="0"/>
                                          <w:divBdr>
                                            <w:top w:val="single" w:sz="2" w:space="0" w:color="E3E3E3"/>
                                            <w:left w:val="single" w:sz="2" w:space="0" w:color="E3E3E3"/>
                                            <w:bottom w:val="single" w:sz="2" w:space="0" w:color="E3E3E3"/>
                                            <w:right w:val="single" w:sz="2" w:space="0" w:color="E3E3E3"/>
                                          </w:divBdr>
                                          <w:divsChild>
                                            <w:div w:id="984237603">
                                              <w:marLeft w:val="0"/>
                                              <w:marRight w:val="0"/>
                                              <w:marTop w:val="0"/>
                                              <w:marBottom w:val="0"/>
                                              <w:divBdr>
                                                <w:top w:val="single" w:sz="2" w:space="0" w:color="E3E3E3"/>
                                                <w:left w:val="single" w:sz="2" w:space="0" w:color="E3E3E3"/>
                                                <w:bottom w:val="single" w:sz="2" w:space="0" w:color="E3E3E3"/>
                                                <w:right w:val="single" w:sz="2" w:space="0" w:color="E3E3E3"/>
                                              </w:divBdr>
                                              <w:divsChild>
                                                <w:div w:id="141892244">
                                                  <w:marLeft w:val="0"/>
                                                  <w:marRight w:val="0"/>
                                                  <w:marTop w:val="0"/>
                                                  <w:marBottom w:val="0"/>
                                                  <w:divBdr>
                                                    <w:top w:val="single" w:sz="2" w:space="0" w:color="E3E3E3"/>
                                                    <w:left w:val="single" w:sz="2" w:space="0" w:color="E3E3E3"/>
                                                    <w:bottom w:val="single" w:sz="2" w:space="0" w:color="E3E3E3"/>
                                                    <w:right w:val="single" w:sz="2" w:space="0" w:color="E3E3E3"/>
                                                  </w:divBdr>
                                                  <w:divsChild>
                                                    <w:div w:id="2047364178">
                                                      <w:marLeft w:val="0"/>
                                                      <w:marRight w:val="0"/>
                                                      <w:marTop w:val="0"/>
                                                      <w:marBottom w:val="0"/>
                                                      <w:divBdr>
                                                        <w:top w:val="single" w:sz="2" w:space="0" w:color="E3E3E3"/>
                                                        <w:left w:val="single" w:sz="2" w:space="0" w:color="E3E3E3"/>
                                                        <w:bottom w:val="single" w:sz="2" w:space="0" w:color="E3E3E3"/>
                                                        <w:right w:val="single" w:sz="2" w:space="0" w:color="E3E3E3"/>
                                                      </w:divBdr>
                                                      <w:divsChild>
                                                        <w:div w:id="105304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74488340">
      <w:bodyDiv w:val="1"/>
      <w:marLeft w:val="0"/>
      <w:marRight w:val="0"/>
      <w:marTop w:val="0"/>
      <w:marBottom w:val="0"/>
      <w:divBdr>
        <w:top w:val="none" w:sz="0" w:space="0" w:color="auto"/>
        <w:left w:val="none" w:sz="0" w:space="0" w:color="auto"/>
        <w:bottom w:val="none" w:sz="0" w:space="0" w:color="auto"/>
        <w:right w:val="none" w:sz="0" w:space="0" w:color="auto"/>
      </w:divBdr>
    </w:div>
    <w:div w:id="1197549851">
      <w:bodyDiv w:val="1"/>
      <w:marLeft w:val="0"/>
      <w:marRight w:val="0"/>
      <w:marTop w:val="0"/>
      <w:marBottom w:val="0"/>
      <w:divBdr>
        <w:top w:val="none" w:sz="0" w:space="0" w:color="auto"/>
        <w:left w:val="none" w:sz="0" w:space="0" w:color="auto"/>
        <w:bottom w:val="none" w:sz="0" w:space="0" w:color="auto"/>
        <w:right w:val="none" w:sz="0" w:space="0" w:color="auto"/>
      </w:divBdr>
    </w:div>
    <w:div w:id="1207990119">
      <w:bodyDiv w:val="1"/>
      <w:marLeft w:val="0"/>
      <w:marRight w:val="0"/>
      <w:marTop w:val="0"/>
      <w:marBottom w:val="0"/>
      <w:divBdr>
        <w:top w:val="none" w:sz="0" w:space="0" w:color="auto"/>
        <w:left w:val="none" w:sz="0" w:space="0" w:color="auto"/>
        <w:bottom w:val="none" w:sz="0" w:space="0" w:color="auto"/>
        <w:right w:val="none" w:sz="0" w:space="0" w:color="auto"/>
      </w:divBdr>
      <w:divsChild>
        <w:div w:id="1737048761">
          <w:marLeft w:val="0"/>
          <w:marRight w:val="0"/>
          <w:marTop w:val="0"/>
          <w:marBottom w:val="0"/>
          <w:divBdr>
            <w:top w:val="single" w:sz="2" w:space="0" w:color="E3E3E3"/>
            <w:left w:val="single" w:sz="2" w:space="0" w:color="E3E3E3"/>
            <w:bottom w:val="single" w:sz="2" w:space="0" w:color="E3E3E3"/>
            <w:right w:val="single" w:sz="2" w:space="0" w:color="E3E3E3"/>
          </w:divBdr>
          <w:divsChild>
            <w:div w:id="395973709">
              <w:marLeft w:val="0"/>
              <w:marRight w:val="0"/>
              <w:marTop w:val="0"/>
              <w:marBottom w:val="0"/>
              <w:divBdr>
                <w:top w:val="single" w:sz="2" w:space="0" w:color="E3E3E3"/>
                <w:left w:val="single" w:sz="2" w:space="0" w:color="E3E3E3"/>
                <w:bottom w:val="single" w:sz="2" w:space="0" w:color="E3E3E3"/>
                <w:right w:val="single" w:sz="2" w:space="0" w:color="E3E3E3"/>
              </w:divBdr>
              <w:divsChild>
                <w:div w:id="1833644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12157284">
      <w:bodyDiv w:val="1"/>
      <w:marLeft w:val="0"/>
      <w:marRight w:val="0"/>
      <w:marTop w:val="0"/>
      <w:marBottom w:val="0"/>
      <w:divBdr>
        <w:top w:val="none" w:sz="0" w:space="0" w:color="auto"/>
        <w:left w:val="none" w:sz="0" w:space="0" w:color="auto"/>
        <w:bottom w:val="none" w:sz="0" w:space="0" w:color="auto"/>
        <w:right w:val="none" w:sz="0" w:space="0" w:color="auto"/>
      </w:divBdr>
    </w:div>
    <w:div w:id="1218204393">
      <w:bodyDiv w:val="1"/>
      <w:marLeft w:val="0"/>
      <w:marRight w:val="0"/>
      <w:marTop w:val="0"/>
      <w:marBottom w:val="0"/>
      <w:divBdr>
        <w:top w:val="none" w:sz="0" w:space="0" w:color="auto"/>
        <w:left w:val="none" w:sz="0" w:space="0" w:color="auto"/>
        <w:bottom w:val="none" w:sz="0" w:space="0" w:color="auto"/>
        <w:right w:val="none" w:sz="0" w:space="0" w:color="auto"/>
      </w:divBdr>
    </w:div>
    <w:div w:id="1230918445">
      <w:bodyDiv w:val="1"/>
      <w:marLeft w:val="0"/>
      <w:marRight w:val="0"/>
      <w:marTop w:val="0"/>
      <w:marBottom w:val="0"/>
      <w:divBdr>
        <w:top w:val="none" w:sz="0" w:space="0" w:color="auto"/>
        <w:left w:val="none" w:sz="0" w:space="0" w:color="auto"/>
        <w:bottom w:val="none" w:sz="0" w:space="0" w:color="auto"/>
        <w:right w:val="none" w:sz="0" w:space="0" w:color="auto"/>
      </w:divBdr>
    </w:div>
    <w:div w:id="1235357955">
      <w:bodyDiv w:val="1"/>
      <w:marLeft w:val="0"/>
      <w:marRight w:val="0"/>
      <w:marTop w:val="0"/>
      <w:marBottom w:val="0"/>
      <w:divBdr>
        <w:top w:val="none" w:sz="0" w:space="0" w:color="auto"/>
        <w:left w:val="none" w:sz="0" w:space="0" w:color="auto"/>
        <w:bottom w:val="none" w:sz="0" w:space="0" w:color="auto"/>
        <w:right w:val="none" w:sz="0" w:space="0" w:color="auto"/>
      </w:divBdr>
    </w:div>
    <w:div w:id="1244729676">
      <w:bodyDiv w:val="1"/>
      <w:marLeft w:val="0"/>
      <w:marRight w:val="0"/>
      <w:marTop w:val="0"/>
      <w:marBottom w:val="0"/>
      <w:divBdr>
        <w:top w:val="none" w:sz="0" w:space="0" w:color="auto"/>
        <w:left w:val="none" w:sz="0" w:space="0" w:color="auto"/>
        <w:bottom w:val="none" w:sz="0" w:space="0" w:color="auto"/>
        <w:right w:val="none" w:sz="0" w:space="0" w:color="auto"/>
      </w:divBdr>
    </w:div>
    <w:div w:id="1258636030">
      <w:bodyDiv w:val="1"/>
      <w:marLeft w:val="0"/>
      <w:marRight w:val="0"/>
      <w:marTop w:val="0"/>
      <w:marBottom w:val="0"/>
      <w:divBdr>
        <w:top w:val="none" w:sz="0" w:space="0" w:color="auto"/>
        <w:left w:val="none" w:sz="0" w:space="0" w:color="auto"/>
        <w:bottom w:val="none" w:sz="0" w:space="0" w:color="auto"/>
        <w:right w:val="none" w:sz="0" w:space="0" w:color="auto"/>
      </w:divBdr>
    </w:div>
    <w:div w:id="1267928906">
      <w:bodyDiv w:val="1"/>
      <w:marLeft w:val="0"/>
      <w:marRight w:val="0"/>
      <w:marTop w:val="0"/>
      <w:marBottom w:val="0"/>
      <w:divBdr>
        <w:top w:val="none" w:sz="0" w:space="0" w:color="auto"/>
        <w:left w:val="none" w:sz="0" w:space="0" w:color="auto"/>
        <w:bottom w:val="none" w:sz="0" w:space="0" w:color="auto"/>
        <w:right w:val="none" w:sz="0" w:space="0" w:color="auto"/>
      </w:divBdr>
    </w:div>
    <w:div w:id="1268737442">
      <w:bodyDiv w:val="1"/>
      <w:marLeft w:val="0"/>
      <w:marRight w:val="0"/>
      <w:marTop w:val="0"/>
      <w:marBottom w:val="0"/>
      <w:divBdr>
        <w:top w:val="none" w:sz="0" w:space="0" w:color="auto"/>
        <w:left w:val="none" w:sz="0" w:space="0" w:color="auto"/>
        <w:bottom w:val="none" w:sz="0" w:space="0" w:color="auto"/>
        <w:right w:val="none" w:sz="0" w:space="0" w:color="auto"/>
      </w:divBdr>
    </w:div>
    <w:div w:id="1305309557">
      <w:bodyDiv w:val="1"/>
      <w:marLeft w:val="0"/>
      <w:marRight w:val="0"/>
      <w:marTop w:val="0"/>
      <w:marBottom w:val="0"/>
      <w:divBdr>
        <w:top w:val="none" w:sz="0" w:space="0" w:color="auto"/>
        <w:left w:val="none" w:sz="0" w:space="0" w:color="auto"/>
        <w:bottom w:val="none" w:sz="0" w:space="0" w:color="auto"/>
        <w:right w:val="none" w:sz="0" w:space="0" w:color="auto"/>
      </w:divBdr>
    </w:div>
    <w:div w:id="1309821979">
      <w:bodyDiv w:val="1"/>
      <w:marLeft w:val="0"/>
      <w:marRight w:val="0"/>
      <w:marTop w:val="0"/>
      <w:marBottom w:val="0"/>
      <w:divBdr>
        <w:top w:val="none" w:sz="0" w:space="0" w:color="auto"/>
        <w:left w:val="none" w:sz="0" w:space="0" w:color="auto"/>
        <w:bottom w:val="none" w:sz="0" w:space="0" w:color="auto"/>
        <w:right w:val="none" w:sz="0" w:space="0" w:color="auto"/>
      </w:divBdr>
    </w:div>
    <w:div w:id="1315405209">
      <w:bodyDiv w:val="1"/>
      <w:marLeft w:val="0"/>
      <w:marRight w:val="0"/>
      <w:marTop w:val="0"/>
      <w:marBottom w:val="0"/>
      <w:divBdr>
        <w:top w:val="none" w:sz="0" w:space="0" w:color="auto"/>
        <w:left w:val="none" w:sz="0" w:space="0" w:color="auto"/>
        <w:bottom w:val="none" w:sz="0" w:space="0" w:color="auto"/>
        <w:right w:val="none" w:sz="0" w:space="0" w:color="auto"/>
      </w:divBdr>
    </w:div>
    <w:div w:id="1324701922">
      <w:bodyDiv w:val="1"/>
      <w:marLeft w:val="0"/>
      <w:marRight w:val="0"/>
      <w:marTop w:val="0"/>
      <w:marBottom w:val="0"/>
      <w:divBdr>
        <w:top w:val="none" w:sz="0" w:space="0" w:color="auto"/>
        <w:left w:val="none" w:sz="0" w:space="0" w:color="auto"/>
        <w:bottom w:val="none" w:sz="0" w:space="0" w:color="auto"/>
        <w:right w:val="none" w:sz="0" w:space="0" w:color="auto"/>
      </w:divBdr>
    </w:div>
    <w:div w:id="1342203447">
      <w:bodyDiv w:val="1"/>
      <w:marLeft w:val="0"/>
      <w:marRight w:val="0"/>
      <w:marTop w:val="0"/>
      <w:marBottom w:val="0"/>
      <w:divBdr>
        <w:top w:val="none" w:sz="0" w:space="0" w:color="auto"/>
        <w:left w:val="none" w:sz="0" w:space="0" w:color="auto"/>
        <w:bottom w:val="none" w:sz="0" w:space="0" w:color="auto"/>
        <w:right w:val="none" w:sz="0" w:space="0" w:color="auto"/>
      </w:divBdr>
    </w:div>
    <w:div w:id="1347443374">
      <w:bodyDiv w:val="1"/>
      <w:marLeft w:val="0"/>
      <w:marRight w:val="0"/>
      <w:marTop w:val="0"/>
      <w:marBottom w:val="0"/>
      <w:divBdr>
        <w:top w:val="none" w:sz="0" w:space="0" w:color="auto"/>
        <w:left w:val="none" w:sz="0" w:space="0" w:color="auto"/>
        <w:bottom w:val="none" w:sz="0" w:space="0" w:color="auto"/>
        <w:right w:val="none" w:sz="0" w:space="0" w:color="auto"/>
      </w:divBdr>
    </w:div>
    <w:div w:id="1372420228">
      <w:bodyDiv w:val="1"/>
      <w:marLeft w:val="0"/>
      <w:marRight w:val="0"/>
      <w:marTop w:val="0"/>
      <w:marBottom w:val="0"/>
      <w:divBdr>
        <w:top w:val="none" w:sz="0" w:space="0" w:color="auto"/>
        <w:left w:val="none" w:sz="0" w:space="0" w:color="auto"/>
        <w:bottom w:val="none" w:sz="0" w:space="0" w:color="auto"/>
        <w:right w:val="none" w:sz="0" w:space="0" w:color="auto"/>
      </w:divBdr>
    </w:div>
    <w:div w:id="1372848817">
      <w:bodyDiv w:val="1"/>
      <w:marLeft w:val="0"/>
      <w:marRight w:val="0"/>
      <w:marTop w:val="0"/>
      <w:marBottom w:val="0"/>
      <w:divBdr>
        <w:top w:val="none" w:sz="0" w:space="0" w:color="auto"/>
        <w:left w:val="none" w:sz="0" w:space="0" w:color="auto"/>
        <w:bottom w:val="none" w:sz="0" w:space="0" w:color="auto"/>
        <w:right w:val="none" w:sz="0" w:space="0" w:color="auto"/>
      </w:divBdr>
    </w:div>
    <w:div w:id="1377198348">
      <w:bodyDiv w:val="1"/>
      <w:marLeft w:val="0"/>
      <w:marRight w:val="0"/>
      <w:marTop w:val="0"/>
      <w:marBottom w:val="0"/>
      <w:divBdr>
        <w:top w:val="none" w:sz="0" w:space="0" w:color="auto"/>
        <w:left w:val="none" w:sz="0" w:space="0" w:color="auto"/>
        <w:bottom w:val="none" w:sz="0" w:space="0" w:color="auto"/>
        <w:right w:val="none" w:sz="0" w:space="0" w:color="auto"/>
      </w:divBdr>
    </w:div>
    <w:div w:id="1381594578">
      <w:bodyDiv w:val="1"/>
      <w:marLeft w:val="0"/>
      <w:marRight w:val="0"/>
      <w:marTop w:val="0"/>
      <w:marBottom w:val="0"/>
      <w:divBdr>
        <w:top w:val="none" w:sz="0" w:space="0" w:color="auto"/>
        <w:left w:val="none" w:sz="0" w:space="0" w:color="auto"/>
        <w:bottom w:val="none" w:sz="0" w:space="0" w:color="auto"/>
        <w:right w:val="none" w:sz="0" w:space="0" w:color="auto"/>
      </w:divBdr>
    </w:div>
    <w:div w:id="1385107445">
      <w:bodyDiv w:val="1"/>
      <w:marLeft w:val="0"/>
      <w:marRight w:val="0"/>
      <w:marTop w:val="0"/>
      <w:marBottom w:val="0"/>
      <w:divBdr>
        <w:top w:val="none" w:sz="0" w:space="0" w:color="auto"/>
        <w:left w:val="none" w:sz="0" w:space="0" w:color="auto"/>
        <w:bottom w:val="none" w:sz="0" w:space="0" w:color="auto"/>
        <w:right w:val="none" w:sz="0" w:space="0" w:color="auto"/>
      </w:divBdr>
    </w:div>
    <w:div w:id="1403142610">
      <w:bodyDiv w:val="1"/>
      <w:marLeft w:val="0"/>
      <w:marRight w:val="0"/>
      <w:marTop w:val="0"/>
      <w:marBottom w:val="0"/>
      <w:divBdr>
        <w:top w:val="none" w:sz="0" w:space="0" w:color="auto"/>
        <w:left w:val="none" w:sz="0" w:space="0" w:color="auto"/>
        <w:bottom w:val="none" w:sz="0" w:space="0" w:color="auto"/>
        <w:right w:val="none" w:sz="0" w:space="0" w:color="auto"/>
      </w:divBdr>
    </w:div>
    <w:div w:id="1405300330">
      <w:bodyDiv w:val="1"/>
      <w:marLeft w:val="0"/>
      <w:marRight w:val="0"/>
      <w:marTop w:val="0"/>
      <w:marBottom w:val="0"/>
      <w:divBdr>
        <w:top w:val="none" w:sz="0" w:space="0" w:color="auto"/>
        <w:left w:val="none" w:sz="0" w:space="0" w:color="auto"/>
        <w:bottom w:val="none" w:sz="0" w:space="0" w:color="auto"/>
        <w:right w:val="none" w:sz="0" w:space="0" w:color="auto"/>
      </w:divBdr>
    </w:div>
    <w:div w:id="1408921029">
      <w:bodyDiv w:val="1"/>
      <w:marLeft w:val="0"/>
      <w:marRight w:val="0"/>
      <w:marTop w:val="0"/>
      <w:marBottom w:val="0"/>
      <w:divBdr>
        <w:top w:val="none" w:sz="0" w:space="0" w:color="auto"/>
        <w:left w:val="none" w:sz="0" w:space="0" w:color="auto"/>
        <w:bottom w:val="none" w:sz="0" w:space="0" w:color="auto"/>
        <w:right w:val="none" w:sz="0" w:space="0" w:color="auto"/>
      </w:divBdr>
    </w:div>
    <w:div w:id="1415280660">
      <w:bodyDiv w:val="1"/>
      <w:marLeft w:val="0"/>
      <w:marRight w:val="0"/>
      <w:marTop w:val="0"/>
      <w:marBottom w:val="0"/>
      <w:divBdr>
        <w:top w:val="none" w:sz="0" w:space="0" w:color="auto"/>
        <w:left w:val="none" w:sz="0" w:space="0" w:color="auto"/>
        <w:bottom w:val="none" w:sz="0" w:space="0" w:color="auto"/>
        <w:right w:val="none" w:sz="0" w:space="0" w:color="auto"/>
      </w:divBdr>
    </w:div>
    <w:div w:id="1418558875">
      <w:bodyDiv w:val="1"/>
      <w:marLeft w:val="0"/>
      <w:marRight w:val="0"/>
      <w:marTop w:val="0"/>
      <w:marBottom w:val="0"/>
      <w:divBdr>
        <w:top w:val="none" w:sz="0" w:space="0" w:color="auto"/>
        <w:left w:val="none" w:sz="0" w:space="0" w:color="auto"/>
        <w:bottom w:val="none" w:sz="0" w:space="0" w:color="auto"/>
        <w:right w:val="none" w:sz="0" w:space="0" w:color="auto"/>
      </w:divBdr>
    </w:div>
    <w:div w:id="1426069113">
      <w:bodyDiv w:val="1"/>
      <w:marLeft w:val="0"/>
      <w:marRight w:val="0"/>
      <w:marTop w:val="0"/>
      <w:marBottom w:val="0"/>
      <w:divBdr>
        <w:top w:val="none" w:sz="0" w:space="0" w:color="auto"/>
        <w:left w:val="none" w:sz="0" w:space="0" w:color="auto"/>
        <w:bottom w:val="none" w:sz="0" w:space="0" w:color="auto"/>
        <w:right w:val="none" w:sz="0" w:space="0" w:color="auto"/>
      </w:divBdr>
    </w:div>
    <w:div w:id="1431848514">
      <w:bodyDiv w:val="1"/>
      <w:marLeft w:val="0"/>
      <w:marRight w:val="0"/>
      <w:marTop w:val="0"/>
      <w:marBottom w:val="0"/>
      <w:divBdr>
        <w:top w:val="none" w:sz="0" w:space="0" w:color="auto"/>
        <w:left w:val="none" w:sz="0" w:space="0" w:color="auto"/>
        <w:bottom w:val="none" w:sz="0" w:space="0" w:color="auto"/>
        <w:right w:val="none" w:sz="0" w:space="0" w:color="auto"/>
      </w:divBdr>
    </w:div>
    <w:div w:id="1455247574">
      <w:bodyDiv w:val="1"/>
      <w:marLeft w:val="0"/>
      <w:marRight w:val="0"/>
      <w:marTop w:val="0"/>
      <w:marBottom w:val="0"/>
      <w:divBdr>
        <w:top w:val="none" w:sz="0" w:space="0" w:color="auto"/>
        <w:left w:val="none" w:sz="0" w:space="0" w:color="auto"/>
        <w:bottom w:val="none" w:sz="0" w:space="0" w:color="auto"/>
        <w:right w:val="none" w:sz="0" w:space="0" w:color="auto"/>
      </w:divBdr>
    </w:div>
    <w:div w:id="1473214899">
      <w:bodyDiv w:val="1"/>
      <w:marLeft w:val="0"/>
      <w:marRight w:val="0"/>
      <w:marTop w:val="0"/>
      <w:marBottom w:val="0"/>
      <w:divBdr>
        <w:top w:val="none" w:sz="0" w:space="0" w:color="auto"/>
        <w:left w:val="none" w:sz="0" w:space="0" w:color="auto"/>
        <w:bottom w:val="none" w:sz="0" w:space="0" w:color="auto"/>
        <w:right w:val="none" w:sz="0" w:space="0" w:color="auto"/>
      </w:divBdr>
    </w:div>
    <w:div w:id="1481651835">
      <w:bodyDiv w:val="1"/>
      <w:marLeft w:val="0"/>
      <w:marRight w:val="0"/>
      <w:marTop w:val="0"/>
      <w:marBottom w:val="0"/>
      <w:divBdr>
        <w:top w:val="none" w:sz="0" w:space="0" w:color="auto"/>
        <w:left w:val="none" w:sz="0" w:space="0" w:color="auto"/>
        <w:bottom w:val="none" w:sz="0" w:space="0" w:color="auto"/>
        <w:right w:val="none" w:sz="0" w:space="0" w:color="auto"/>
      </w:divBdr>
    </w:div>
    <w:div w:id="1483618036">
      <w:bodyDiv w:val="1"/>
      <w:marLeft w:val="0"/>
      <w:marRight w:val="0"/>
      <w:marTop w:val="0"/>
      <w:marBottom w:val="0"/>
      <w:divBdr>
        <w:top w:val="none" w:sz="0" w:space="0" w:color="auto"/>
        <w:left w:val="none" w:sz="0" w:space="0" w:color="auto"/>
        <w:bottom w:val="none" w:sz="0" w:space="0" w:color="auto"/>
        <w:right w:val="none" w:sz="0" w:space="0" w:color="auto"/>
      </w:divBdr>
    </w:div>
    <w:div w:id="1488788839">
      <w:bodyDiv w:val="1"/>
      <w:marLeft w:val="0"/>
      <w:marRight w:val="0"/>
      <w:marTop w:val="0"/>
      <w:marBottom w:val="0"/>
      <w:divBdr>
        <w:top w:val="none" w:sz="0" w:space="0" w:color="auto"/>
        <w:left w:val="none" w:sz="0" w:space="0" w:color="auto"/>
        <w:bottom w:val="none" w:sz="0" w:space="0" w:color="auto"/>
        <w:right w:val="none" w:sz="0" w:space="0" w:color="auto"/>
      </w:divBdr>
    </w:div>
    <w:div w:id="1494832911">
      <w:bodyDiv w:val="1"/>
      <w:marLeft w:val="0"/>
      <w:marRight w:val="0"/>
      <w:marTop w:val="0"/>
      <w:marBottom w:val="0"/>
      <w:divBdr>
        <w:top w:val="none" w:sz="0" w:space="0" w:color="auto"/>
        <w:left w:val="none" w:sz="0" w:space="0" w:color="auto"/>
        <w:bottom w:val="none" w:sz="0" w:space="0" w:color="auto"/>
        <w:right w:val="none" w:sz="0" w:space="0" w:color="auto"/>
      </w:divBdr>
    </w:div>
    <w:div w:id="1504473898">
      <w:bodyDiv w:val="1"/>
      <w:marLeft w:val="0"/>
      <w:marRight w:val="0"/>
      <w:marTop w:val="0"/>
      <w:marBottom w:val="0"/>
      <w:divBdr>
        <w:top w:val="none" w:sz="0" w:space="0" w:color="auto"/>
        <w:left w:val="none" w:sz="0" w:space="0" w:color="auto"/>
        <w:bottom w:val="none" w:sz="0" w:space="0" w:color="auto"/>
        <w:right w:val="none" w:sz="0" w:space="0" w:color="auto"/>
      </w:divBdr>
    </w:div>
    <w:div w:id="1509251840">
      <w:bodyDiv w:val="1"/>
      <w:marLeft w:val="0"/>
      <w:marRight w:val="0"/>
      <w:marTop w:val="0"/>
      <w:marBottom w:val="0"/>
      <w:divBdr>
        <w:top w:val="none" w:sz="0" w:space="0" w:color="auto"/>
        <w:left w:val="none" w:sz="0" w:space="0" w:color="auto"/>
        <w:bottom w:val="none" w:sz="0" w:space="0" w:color="auto"/>
        <w:right w:val="none" w:sz="0" w:space="0" w:color="auto"/>
      </w:divBdr>
      <w:divsChild>
        <w:div w:id="176191691">
          <w:marLeft w:val="0"/>
          <w:marRight w:val="0"/>
          <w:marTop w:val="0"/>
          <w:marBottom w:val="0"/>
          <w:divBdr>
            <w:top w:val="single" w:sz="2" w:space="0" w:color="E3E3E3"/>
            <w:left w:val="single" w:sz="2" w:space="0" w:color="E3E3E3"/>
            <w:bottom w:val="single" w:sz="2" w:space="0" w:color="E3E3E3"/>
            <w:right w:val="single" w:sz="2" w:space="0" w:color="E3E3E3"/>
          </w:divBdr>
          <w:divsChild>
            <w:div w:id="696665590">
              <w:marLeft w:val="0"/>
              <w:marRight w:val="0"/>
              <w:marTop w:val="0"/>
              <w:marBottom w:val="0"/>
              <w:divBdr>
                <w:top w:val="single" w:sz="2" w:space="0" w:color="E3E3E3"/>
                <w:left w:val="single" w:sz="2" w:space="0" w:color="E3E3E3"/>
                <w:bottom w:val="single" w:sz="2" w:space="0" w:color="E3E3E3"/>
                <w:right w:val="single" w:sz="2" w:space="0" w:color="E3E3E3"/>
              </w:divBdr>
              <w:divsChild>
                <w:div w:id="1111819512">
                  <w:marLeft w:val="0"/>
                  <w:marRight w:val="0"/>
                  <w:marTop w:val="0"/>
                  <w:marBottom w:val="0"/>
                  <w:divBdr>
                    <w:top w:val="single" w:sz="2" w:space="0" w:color="E3E3E3"/>
                    <w:left w:val="single" w:sz="2" w:space="0" w:color="E3E3E3"/>
                    <w:bottom w:val="single" w:sz="2" w:space="0" w:color="E3E3E3"/>
                    <w:right w:val="single" w:sz="2" w:space="0" w:color="E3E3E3"/>
                  </w:divBdr>
                  <w:divsChild>
                    <w:div w:id="381446667">
                      <w:marLeft w:val="0"/>
                      <w:marRight w:val="0"/>
                      <w:marTop w:val="0"/>
                      <w:marBottom w:val="0"/>
                      <w:divBdr>
                        <w:top w:val="single" w:sz="2" w:space="0" w:color="E3E3E3"/>
                        <w:left w:val="single" w:sz="2" w:space="0" w:color="E3E3E3"/>
                        <w:bottom w:val="single" w:sz="2" w:space="0" w:color="E3E3E3"/>
                        <w:right w:val="single" w:sz="2" w:space="0" w:color="E3E3E3"/>
                      </w:divBdr>
                      <w:divsChild>
                        <w:div w:id="1480077589">
                          <w:marLeft w:val="0"/>
                          <w:marRight w:val="0"/>
                          <w:marTop w:val="0"/>
                          <w:marBottom w:val="0"/>
                          <w:divBdr>
                            <w:top w:val="single" w:sz="2" w:space="0" w:color="E3E3E3"/>
                            <w:left w:val="single" w:sz="2" w:space="0" w:color="E3E3E3"/>
                            <w:bottom w:val="single" w:sz="2" w:space="0" w:color="E3E3E3"/>
                            <w:right w:val="single" w:sz="2" w:space="0" w:color="E3E3E3"/>
                          </w:divBdr>
                          <w:divsChild>
                            <w:div w:id="108404116">
                              <w:marLeft w:val="0"/>
                              <w:marRight w:val="0"/>
                              <w:marTop w:val="100"/>
                              <w:marBottom w:val="100"/>
                              <w:divBdr>
                                <w:top w:val="single" w:sz="2" w:space="0" w:color="E3E3E3"/>
                                <w:left w:val="single" w:sz="2" w:space="0" w:color="E3E3E3"/>
                                <w:bottom w:val="single" w:sz="2" w:space="0" w:color="E3E3E3"/>
                                <w:right w:val="single" w:sz="2" w:space="0" w:color="E3E3E3"/>
                              </w:divBdr>
                              <w:divsChild>
                                <w:div w:id="221019165">
                                  <w:marLeft w:val="0"/>
                                  <w:marRight w:val="0"/>
                                  <w:marTop w:val="0"/>
                                  <w:marBottom w:val="0"/>
                                  <w:divBdr>
                                    <w:top w:val="single" w:sz="2" w:space="0" w:color="E3E3E3"/>
                                    <w:left w:val="single" w:sz="2" w:space="0" w:color="E3E3E3"/>
                                    <w:bottom w:val="single" w:sz="2" w:space="0" w:color="E3E3E3"/>
                                    <w:right w:val="single" w:sz="2" w:space="0" w:color="E3E3E3"/>
                                  </w:divBdr>
                                  <w:divsChild>
                                    <w:div w:id="728578469">
                                      <w:marLeft w:val="0"/>
                                      <w:marRight w:val="0"/>
                                      <w:marTop w:val="0"/>
                                      <w:marBottom w:val="0"/>
                                      <w:divBdr>
                                        <w:top w:val="single" w:sz="2" w:space="0" w:color="E3E3E3"/>
                                        <w:left w:val="single" w:sz="2" w:space="0" w:color="E3E3E3"/>
                                        <w:bottom w:val="single" w:sz="2" w:space="0" w:color="E3E3E3"/>
                                        <w:right w:val="single" w:sz="2" w:space="0" w:color="E3E3E3"/>
                                      </w:divBdr>
                                      <w:divsChild>
                                        <w:div w:id="1325864876">
                                          <w:marLeft w:val="0"/>
                                          <w:marRight w:val="0"/>
                                          <w:marTop w:val="0"/>
                                          <w:marBottom w:val="0"/>
                                          <w:divBdr>
                                            <w:top w:val="single" w:sz="2" w:space="0" w:color="E3E3E3"/>
                                            <w:left w:val="single" w:sz="2" w:space="0" w:color="E3E3E3"/>
                                            <w:bottom w:val="single" w:sz="2" w:space="0" w:color="E3E3E3"/>
                                            <w:right w:val="single" w:sz="2" w:space="0" w:color="E3E3E3"/>
                                          </w:divBdr>
                                          <w:divsChild>
                                            <w:div w:id="1244871526">
                                              <w:marLeft w:val="0"/>
                                              <w:marRight w:val="0"/>
                                              <w:marTop w:val="0"/>
                                              <w:marBottom w:val="0"/>
                                              <w:divBdr>
                                                <w:top w:val="single" w:sz="2" w:space="0" w:color="E3E3E3"/>
                                                <w:left w:val="single" w:sz="2" w:space="0" w:color="E3E3E3"/>
                                                <w:bottom w:val="single" w:sz="2" w:space="0" w:color="E3E3E3"/>
                                                <w:right w:val="single" w:sz="2" w:space="0" w:color="E3E3E3"/>
                                              </w:divBdr>
                                              <w:divsChild>
                                                <w:div w:id="2113932387">
                                                  <w:marLeft w:val="0"/>
                                                  <w:marRight w:val="0"/>
                                                  <w:marTop w:val="0"/>
                                                  <w:marBottom w:val="0"/>
                                                  <w:divBdr>
                                                    <w:top w:val="single" w:sz="2" w:space="0" w:color="E3E3E3"/>
                                                    <w:left w:val="single" w:sz="2" w:space="0" w:color="E3E3E3"/>
                                                    <w:bottom w:val="single" w:sz="2" w:space="0" w:color="E3E3E3"/>
                                                    <w:right w:val="single" w:sz="2" w:space="0" w:color="E3E3E3"/>
                                                  </w:divBdr>
                                                  <w:divsChild>
                                                    <w:div w:id="18703340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92498693">
          <w:marLeft w:val="0"/>
          <w:marRight w:val="0"/>
          <w:marTop w:val="0"/>
          <w:marBottom w:val="0"/>
          <w:divBdr>
            <w:top w:val="none" w:sz="0" w:space="0" w:color="auto"/>
            <w:left w:val="none" w:sz="0" w:space="0" w:color="auto"/>
            <w:bottom w:val="none" w:sz="0" w:space="0" w:color="auto"/>
            <w:right w:val="none" w:sz="0" w:space="0" w:color="auto"/>
          </w:divBdr>
        </w:div>
      </w:divsChild>
    </w:div>
    <w:div w:id="1514103600">
      <w:bodyDiv w:val="1"/>
      <w:marLeft w:val="0"/>
      <w:marRight w:val="0"/>
      <w:marTop w:val="0"/>
      <w:marBottom w:val="0"/>
      <w:divBdr>
        <w:top w:val="none" w:sz="0" w:space="0" w:color="auto"/>
        <w:left w:val="none" w:sz="0" w:space="0" w:color="auto"/>
        <w:bottom w:val="none" w:sz="0" w:space="0" w:color="auto"/>
        <w:right w:val="none" w:sz="0" w:space="0" w:color="auto"/>
      </w:divBdr>
    </w:div>
    <w:div w:id="1523469402">
      <w:bodyDiv w:val="1"/>
      <w:marLeft w:val="0"/>
      <w:marRight w:val="0"/>
      <w:marTop w:val="0"/>
      <w:marBottom w:val="0"/>
      <w:divBdr>
        <w:top w:val="none" w:sz="0" w:space="0" w:color="auto"/>
        <w:left w:val="none" w:sz="0" w:space="0" w:color="auto"/>
        <w:bottom w:val="none" w:sz="0" w:space="0" w:color="auto"/>
        <w:right w:val="none" w:sz="0" w:space="0" w:color="auto"/>
      </w:divBdr>
    </w:div>
    <w:div w:id="1539778570">
      <w:bodyDiv w:val="1"/>
      <w:marLeft w:val="0"/>
      <w:marRight w:val="0"/>
      <w:marTop w:val="0"/>
      <w:marBottom w:val="0"/>
      <w:divBdr>
        <w:top w:val="none" w:sz="0" w:space="0" w:color="auto"/>
        <w:left w:val="none" w:sz="0" w:space="0" w:color="auto"/>
        <w:bottom w:val="none" w:sz="0" w:space="0" w:color="auto"/>
        <w:right w:val="none" w:sz="0" w:space="0" w:color="auto"/>
      </w:divBdr>
    </w:div>
    <w:div w:id="1543638105">
      <w:bodyDiv w:val="1"/>
      <w:marLeft w:val="0"/>
      <w:marRight w:val="0"/>
      <w:marTop w:val="0"/>
      <w:marBottom w:val="0"/>
      <w:divBdr>
        <w:top w:val="none" w:sz="0" w:space="0" w:color="auto"/>
        <w:left w:val="none" w:sz="0" w:space="0" w:color="auto"/>
        <w:bottom w:val="none" w:sz="0" w:space="0" w:color="auto"/>
        <w:right w:val="none" w:sz="0" w:space="0" w:color="auto"/>
      </w:divBdr>
    </w:div>
    <w:div w:id="1547060076">
      <w:bodyDiv w:val="1"/>
      <w:marLeft w:val="0"/>
      <w:marRight w:val="0"/>
      <w:marTop w:val="0"/>
      <w:marBottom w:val="0"/>
      <w:divBdr>
        <w:top w:val="none" w:sz="0" w:space="0" w:color="auto"/>
        <w:left w:val="none" w:sz="0" w:space="0" w:color="auto"/>
        <w:bottom w:val="none" w:sz="0" w:space="0" w:color="auto"/>
        <w:right w:val="none" w:sz="0" w:space="0" w:color="auto"/>
      </w:divBdr>
    </w:div>
    <w:div w:id="1571384946">
      <w:bodyDiv w:val="1"/>
      <w:marLeft w:val="0"/>
      <w:marRight w:val="0"/>
      <w:marTop w:val="0"/>
      <w:marBottom w:val="0"/>
      <w:divBdr>
        <w:top w:val="none" w:sz="0" w:space="0" w:color="auto"/>
        <w:left w:val="none" w:sz="0" w:space="0" w:color="auto"/>
        <w:bottom w:val="none" w:sz="0" w:space="0" w:color="auto"/>
        <w:right w:val="none" w:sz="0" w:space="0" w:color="auto"/>
      </w:divBdr>
    </w:div>
    <w:div w:id="1587838933">
      <w:bodyDiv w:val="1"/>
      <w:marLeft w:val="0"/>
      <w:marRight w:val="0"/>
      <w:marTop w:val="0"/>
      <w:marBottom w:val="0"/>
      <w:divBdr>
        <w:top w:val="none" w:sz="0" w:space="0" w:color="auto"/>
        <w:left w:val="none" w:sz="0" w:space="0" w:color="auto"/>
        <w:bottom w:val="none" w:sz="0" w:space="0" w:color="auto"/>
        <w:right w:val="none" w:sz="0" w:space="0" w:color="auto"/>
      </w:divBdr>
    </w:div>
    <w:div w:id="1588811396">
      <w:bodyDiv w:val="1"/>
      <w:marLeft w:val="0"/>
      <w:marRight w:val="0"/>
      <w:marTop w:val="0"/>
      <w:marBottom w:val="0"/>
      <w:divBdr>
        <w:top w:val="none" w:sz="0" w:space="0" w:color="auto"/>
        <w:left w:val="none" w:sz="0" w:space="0" w:color="auto"/>
        <w:bottom w:val="none" w:sz="0" w:space="0" w:color="auto"/>
        <w:right w:val="none" w:sz="0" w:space="0" w:color="auto"/>
      </w:divBdr>
    </w:div>
    <w:div w:id="1606184988">
      <w:bodyDiv w:val="1"/>
      <w:marLeft w:val="0"/>
      <w:marRight w:val="0"/>
      <w:marTop w:val="0"/>
      <w:marBottom w:val="0"/>
      <w:divBdr>
        <w:top w:val="none" w:sz="0" w:space="0" w:color="auto"/>
        <w:left w:val="none" w:sz="0" w:space="0" w:color="auto"/>
        <w:bottom w:val="none" w:sz="0" w:space="0" w:color="auto"/>
        <w:right w:val="none" w:sz="0" w:space="0" w:color="auto"/>
      </w:divBdr>
    </w:div>
    <w:div w:id="1637906893">
      <w:bodyDiv w:val="1"/>
      <w:marLeft w:val="0"/>
      <w:marRight w:val="0"/>
      <w:marTop w:val="0"/>
      <w:marBottom w:val="0"/>
      <w:divBdr>
        <w:top w:val="none" w:sz="0" w:space="0" w:color="auto"/>
        <w:left w:val="none" w:sz="0" w:space="0" w:color="auto"/>
        <w:bottom w:val="none" w:sz="0" w:space="0" w:color="auto"/>
        <w:right w:val="none" w:sz="0" w:space="0" w:color="auto"/>
      </w:divBdr>
    </w:div>
    <w:div w:id="1639610753">
      <w:bodyDiv w:val="1"/>
      <w:marLeft w:val="0"/>
      <w:marRight w:val="0"/>
      <w:marTop w:val="0"/>
      <w:marBottom w:val="0"/>
      <w:divBdr>
        <w:top w:val="none" w:sz="0" w:space="0" w:color="auto"/>
        <w:left w:val="none" w:sz="0" w:space="0" w:color="auto"/>
        <w:bottom w:val="none" w:sz="0" w:space="0" w:color="auto"/>
        <w:right w:val="none" w:sz="0" w:space="0" w:color="auto"/>
      </w:divBdr>
    </w:div>
    <w:div w:id="1641426094">
      <w:bodyDiv w:val="1"/>
      <w:marLeft w:val="0"/>
      <w:marRight w:val="0"/>
      <w:marTop w:val="0"/>
      <w:marBottom w:val="0"/>
      <w:divBdr>
        <w:top w:val="none" w:sz="0" w:space="0" w:color="auto"/>
        <w:left w:val="none" w:sz="0" w:space="0" w:color="auto"/>
        <w:bottom w:val="none" w:sz="0" w:space="0" w:color="auto"/>
        <w:right w:val="none" w:sz="0" w:space="0" w:color="auto"/>
      </w:divBdr>
    </w:div>
    <w:div w:id="1646280460">
      <w:bodyDiv w:val="1"/>
      <w:marLeft w:val="0"/>
      <w:marRight w:val="0"/>
      <w:marTop w:val="0"/>
      <w:marBottom w:val="0"/>
      <w:divBdr>
        <w:top w:val="none" w:sz="0" w:space="0" w:color="auto"/>
        <w:left w:val="none" w:sz="0" w:space="0" w:color="auto"/>
        <w:bottom w:val="none" w:sz="0" w:space="0" w:color="auto"/>
        <w:right w:val="none" w:sz="0" w:space="0" w:color="auto"/>
      </w:divBdr>
    </w:div>
    <w:div w:id="1656180979">
      <w:bodyDiv w:val="1"/>
      <w:marLeft w:val="0"/>
      <w:marRight w:val="0"/>
      <w:marTop w:val="0"/>
      <w:marBottom w:val="0"/>
      <w:divBdr>
        <w:top w:val="none" w:sz="0" w:space="0" w:color="auto"/>
        <w:left w:val="none" w:sz="0" w:space="0" w:color="auto"/>
        <w:bottom w:val="none" w:sz="0" w:space="0" w:color="auto"/>
        <w:right w:val="none" w:sz="0" w:space="0" w:color="auto"/>
      </w:divBdr>
    </w:div>
    <w:div w:id="1662847288">
      <w:bodyDiv w:val="1"/>
      <w:marLeft w:val="0"/>
      <w:marRight w:val="0"/>
      <w:marTop w:val="0"/>
      <w:marBottom w:val="0"/>
      <w:divBdr>
        <w:top w:val="none" w:sz="0" w:space="0" w:color="auto"/>
        <w:left w:val="none" w:sz="0" w:space="0" w:color="auto"/>
        <w:bottom w:val="none" w:sz="0" w:space="0" w:color="auto"/>
        <w:right w:val="none" w:sz="0" w:space="0" w:color="auto"/>
      </w:divBdr>
    </w:div>
    <w:div w:id="1665738271">
      <w:bodyDiv w:val="1"/>
      <w:marLeft w:val="0"/>
      <w:marRight w:val="0"/>
      <w:marTop w:val="0"/>
      <w:marBottom w:val="0"/>
      <w:divBdr>
        <w:top w:val="none" w:sz="0" w:space="0" w:color="auto"/>
        <w:left w:val="none" w:sz="0" w:space="0" w:color="auto"/>
        <w:bottom w:val="none" w:sz="0" w:space="0" w:color="auto"/>
        <w:right w:val="none" w:sz="0" w:space="0" w:color="auto"/>
      </w:divBdr>
    </w:div>
    <w:div w:id="1674213908">
      <w:bodyDiv w:val="1"/>
      <w:marLeft w:val="0"/>
      <w:marRight w:val="0"/>
      <w:marTop w:val="0"/>
      <w:marBottom w:val="0"/>
      <w:divBdr>
        <w:top w:val="none" w:sz="0" w:space="0" w:color="auto"/>
        <w:left w:val="none" w:sz="0" w:space="0" w:color="auto"/>
        <w:bottom w:val="none" w:sz="0" w:space="0" w:color="auto"/>
        <w:right w:val="none" w:sz="0" w:space="0" w:color="auto"/>
      </w:divBdr>
    </w:div>
    <w:div w:id="1677658069">
      <w:bodyDiv w:val="1"/>
      <w:marLeft w:val="0"/>
      <w:marRight w:val="0"/>
      <w:marTop w:val="0"/>
      <w:marBottom w:val="0"/>
      <w:divBdr>
        <w:top w:val="none" w:sz="0" w:space="0" w:color="auto"/>
        <w:left w:val="none" w:sz="0" w:space="0" w:color="auto"/>
        <w:bottom w:val="none" w:sz="0" w:space="0" w:color="auto"/>
        <w:right w:val="none" w:sz="0" w:space="0" w:color="auto"/>
      </w:divBdr>
    </w:div>
    <w:div w:id="1680691596">
      <w:bodyDiv w:val="1"/>
      <w:marLeft w:val="0"/>
      <w:marRight w:val="0"/>
      <w:marTop w:val="0"/>
      <w:marBottom w:val="0"/>
      <w:divBdr>
        <w:top w:val="none" w:sz="0" w:space="0" w:color="auto"/>
        <w:left w:val="none" w:sz="0" w:space="0" w:color="auto"/>
        <w:bottom w:val="none" w:sz="0" w:space="0" w:color="auto"/>
        <w:right w:val="none" w:sz="0" w:space="0" w:color="auto"/>
      </w:divBdr>
    </w:div>
    <w:div w:id="1698502627">
      <w:bodyDiv w:val="1"/>
      <w:marLeft w:val="0"/>
      <w:marRight w:val="0"/>
      <w:marTop w:val="0"/>
      <w:marBottom w:val="0"/>
      <w:divBdr>
        <w:top w:val="none" w:sz="0" w:space="0" w:color="auto"/>
        <w:left w:val="none" w:sz="0" w:space="0" w:color="auto"/>
        <w:bottom w:val="none" w:sz="0" w:space="0" w:color="auto"/>
        <w:right w:val="none" w:sz="0" w:space="0" w:color="auto"/>
      </w:divBdr>
    </w:div>
    <w:div w:id="1701586438">
      <w:bodyDiv w:val="1"/>
      <w:marLeft w:val="0"/>
      <w:marRight w:val="0"/>
      <w:marTop w:val="0"/>
      <w:marBottom w:val="0"/>
      <w:divBdr>
        <w:top w:val="none" w:sz="0" w:space="0" w:color="auto"/>
        <w:left w:val="none" w:sz="0" w:space="0" w:color="auto"/>
        <w:bottom w:val="none" w:sz="0" w:space="0" w:color="auto"/>
        <w:right w:val="none" w:sz="0" w:space="0" w:color="auto"/>
      </w:divBdr>
    </w:div>
    <w:div w:id="1703289686">
      <w:bodyDiv w:val="1"/>
      <w:marLeft w:val="0"/>
      <w:marRight w:val="0"/>
      <w:marTop w:val="0"/>
      <w:marBottom w:val="0"/>
      <w:divBdr>
        <w:top w:val="none" w:sz="0" w:space="0" w:color="auto"/>
        <w:left w:val="none" w:sz="0" w:space="0" w:color="auto"/>
        <w:bottom w:val="none" w:sz="0" w:space="0" w:color="auto"/>
        <w:right w:val="none" w:sz="0" w:space="0" w:color="auto"/>
      </w:divBdr>
    </w:div>
    <w:div w:id="1708942028">
      <w:bodyDiv w:val="1"/>
      <w:marLeft w:val="0"/>
      <w:marRight w:val="0"/>
      <w:marTop w:val="0"/>
      <w:marBottom w:val="0"/>
      <w:divBdr>
        <w:top w:val="none" w:sz="0" w:space="0" w:color="auto"/>
        <w:left w:val="none" w:sz="0" w:space="0" w:color="auto"/>
        <w:bottom w:val="none" w:sz="0" w:space="0" w:color="auto"/>
        <w:right w:val="none" w:sz="0" w:space="0" w:color="auto"/>
      </w:divBdr>
    </w:div>
    <w:div w:id="1730113298">
      <w:bodyDiv w:val="1"/>
      <w:marLeft w:val="0"/>
      <w:marRight w:val="0"/>
      <w:marTop w:val="0"/>
      <w:marBottom w:val="0"/>
      <w:divBdr>
        <w:top w:val="none" w:sz="0" w:space="0" w:color="auto"/>
        <w:left w:val="none" w:sz="0" w:space="0" w:color="auto"/>
        <w:bottom w:val="none" w:sz="0" w:space="0" w:color="auto"/>
        <w:right w:val="none" w:sz="0" w:space="0" w:color="auto"/>
      </w:divBdr>
    </w:div>
    <w:div w:id="1735928810">
      <w:bodyDiv w:val="1"/>
      <w:marLeft w:val="0"/>
      <w:marRight w:val="0"/>
      <w:marTop w:val="0"/>
      <w:marBottom w:val="0"/>
      <w:divBdr>
        <w:top w:val="none" w:sz="0" w:space="0" w:color="auto"/>
        <w:left w:val="none" w:sz="0" w:space="0" w:color="auto"/>
        <w:bottom w:val="none" w:sz="0" w:space="0" w:color="auto"/>
        <w:right w:val="none" w:sz="0" w:space="0" w:color="auto"/>
      </w:divBdr>
    </w:div>
    <w:div w:id="1742562502">
      <w:bodyDiv w:val="1"/>
      <w:marLeft w:val="0"/>
      <w:marRight w:val="0"/>
      <w:marTop w:val="0"/>
      <w:marBottom w:val="0"/>
      <w:divBdr>
        <w:top w:val="none" w:sz="0" w:space="0" w:color="auto"/>
        <w:left w:val="none" w:sz="0" w:space="0" w:color="auto"/>
        <w:bottom w:val="none" w:sz="0" w:space="0" w:color="auto"/>
        <w:right w:val="none" w:sz="0" w:space="0" w:color="auto"/>
      </w:divBdr>
    </w:div>
    <w:div w:id="1745255523">
      <w:bodyDiv w:val="1"/>
      <w:marLeft w:val="0"/>
      <w:marRight w:val="0"/>
      <w:marTop w:val="0"/>
      <w:marBottom w:val="0"/>
      <w:divBdr>
        <w:top w:val="none" w:sz="0" w:space="0" w:color="auto"/>
        <w:left w:val="none" w:sz="0" w:space="0" w:color="auto"/>
        <w:bottom w:val="none" w:sz="0" w:space="0" w:color="auto"/>
        <w:right w:val="none" w:sz="0" w:space="0" w:color="auto"/>
      </w:divBdr>
    </w:div>
    <w:div w:id="1761096138">
      <w:bodyDiv w:val="1"/>
      <w:marLeft w:val="0"/>
      <w:marRight w:val="0"/>
      <w:marTop w:val="0"/>
      <w:marBottom w:val="0"/>
      <w:divBdr>
        <w:top w:val="none" w:sz="0" w:space="0" w:color="auto"/>
        <w:left w:val="none" w:sz="0" w:space="0" w:color="auto"/>
        <w:bottom w:val="none" w:sz="0" w:space="0" w:color="auto"/>
        <w:right w:val="none" w:sz="0" w:space="0" w:color="auto"/>
      </w:divBdr>
    </w:div>
    <w:div w:id="1779838535">
      <w:bodyDiv w:val="1"/>
      <w:marLeft w:val="0"/>
      <w:marRight w:val="0"/>
      <w:marTop w:val="0"/>
      <w:marBottom w:val="0"/>
      <w:divBdr>
        <w:top w:val="none" w:sz="0" w:space="0" w:color="auto"/>
        <w:left w:val="none" w:sz="0" w:space="0" w:color="auto"/>
        <w:bottom w:val="none" w:sz="0" w:space="0" w:color="auto"/>
        <w:right w:val="none" w:sz="0" w:space="0" w:color="auto"/>
      </w:divBdr>
      <w:divsChild>
        <w:div w:id="93982370">
          <w:marLeft w:val="0"/>
          <w:marRight w:val="0"/>
          <w:marTop w:val="0"/>
          <w:marBottom w:val="0"/>
          <w:divBdr>
            <w:top w:val="none" w:sz="0" w:space="0" w:color="auto"/>
            <w:left w:val="none" w:sz="0" w:space="0" w:color="auto"/>
            <w:bottom w:val="none" w:sz="0" w:space="0" w:color="auto"/>
            <w:right w:val="none" w:sz="0" w:space="0" w:color="auto"/>
          </w:divBdr>
        </w:div>
        <w:div w:id="97406858">
          <w:marLeft w:val="0"/>
          <w:marRight w:val="0"/>
          <w:marTop w:val="0"/>
          <w:marBottom w:val="0"/>
          <w:divBdr>
            <w:top w:val="single" w:sz="2" w:space="0" w:color="E3E3E3"/>
            <w:left w:val="single" w:sz="2" w:space="0" w:color="E3E3E3"/>
            <w:bottom w:val="single" w:sz="2" w:space="0" w:color="E3E3E3"/>
            <w:right w:val="single" w:sz="2" w:space="0" w:color="E3E3E3"/>
          </w:divBdr>
          <w:divsChild>
            <w:div w:id="1411463195">
              <w:marLeft w:val="0"/>
              <w:marRight w:val="0"/>
              <w:marTop w:val="0"/>
              <w:marBottom w:val="0"/>
              <w:divBdr>
                <w:top w:val="single" w:sz="2" w:space="0" w:color="E3E3E3"/>
                <w:left w:val="single" w:sz="2" w:space="0" w:color="E3E3E3"/>
                <w:bottom w:val="single" w:sz="2" w:space="0" w:color="E3E3E3"/>
                <w:right w:val="single" w:sz="2" w:space="0" w:color="E3E3E3"/>
              </w:divBdr>
              <w:divsChild>
                <w:div w:id="935794935">
                  <w:marLeft w:val="0"/>
                  <w:marRight w:val="0"/>
                  <w:marTop w:val="0"/>
                  <w:marBottom w:val="0"/>
                  <w:divBdr>
                    <w:top w:val="single" w:sz="2" w:space="0" w:color="E3E3E3"/>
                    <w:left w:val="single" w:sz="2" w:space="0" w:color="E3E3E3"/>
                    <w:bottom w:val="single" w:sz="2" w:space="0" w:color="E3E3E3"/>
                    <w:right w:val="single" w:sz="2" w:space="0" w:color="E3E3E3"/>
                  </w:divBdr>
                  <w:divsChild>
                    <w:div w:id="14458779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7409">
                          <w:marLeft w:val="0"/>
                          <w:marRight w:val="0"/>
                          <w:marTop w:val="0"/>
                          <w:marBottom w:val="0"/>
                          <w:divBdr>
                            <w:top w:val="single" w:sz="2" w:space="0" w:color="E3E3E3"/>
                            <w:left w:val="single" w:sz="2" w:space="0" w:color="E3E3E3"/>
                            <w:bottom w:val="single" w:sz="2" w:space="0" w:color="E3E3E3"/>
                            <w:right w:val="single" w:sz="2" w:space="0" w:color="E3E3E3"/>
                          </w:divBdr>
                          <w:divsChild>
                            <w:div w:id="224755276">
                              <w:marLeft w:val="0"/>
                              <w:marRight w:val="0"/>
                              <w:marTop w:val="0"/>
                              <w:marBottom w:val="0"/>
                              <w:divBdr>
                                <w:top w:val="single" w:sz="2" w:space="0" w:color="E3E3E3"/>
                                <w:left w:val="single" w:sz="2" w:space="0" w:color="E3E3E3"/>
                                <w:bottom w:val="single" w:sz="2" w:space="0" w:color="E3E3E3"/>
                                <w:right w:val="single" w:sz="2" w:space="0" w:color="E3E3E3"/>
                              </w:divBdr>
                              <w:divsChild>
                                <w:div w:id="1197737518">
                                  <w:marLeft w:val="0"/>
                                  <w:marRight w:val="0"/>
                                  <w:marTop w:val="100"/>
                                  <w:marBottom w:val="100"/>
                                  <w:divBdr>
                                    <w:top w:val="single" w:sz="2" w:space="0" w:color="E3E3E3"/>
                                    <w:left w:val="single" w:sz="2" w:space="0" w:color="E3E3E3"/>
                                    <w:bottom w:val="single" w:sz="2" w:space="0" w:color="E3E3E3"/>
                                    <w:right w:val="single" w:sz="2" w:space="0" w:color="E3E3E3"/>
                                  </w:divBdr>
                                  <w:divsChild>
                                    <w:div w:id="123349260">
                                      <w:marLeft w:val="0"/>
                                      <w:marRight w:val="0"/>
                                      <w:marTop w:val="0"/>
                                      <w:marBottom w:val="0"/>
                                      <w:divBdr>
                                        <w:top w:val="single" w:sz="2" w:space="0" w:color="E3E3E3"/>
                                        <w:left w:val="single" w:sz="2" w:space="0" w:color="E3E3E3"/>
                                        <w:bottom w:val="single" w:sz="2" w:space="0" w:color="E3E3E3"/>
                                        <w:right w:val="single" w:sz="2" w:space="0" w:color="E3E3E3"/>
                                      </w:divBdr>
                                      <w:divsChild>
                                        <w:div w:id="1934316170">
                                          <w:marLeft w:val="0"/>
                                          <w:marRight w:val="0"/>
                                          <w:marTop w:val="0"/>
                                          <w:marBottom w:val="0"/>
                                          <w:divBdr>
                                            <w:top w:val="single" w:sz="2" w:space="0" w:color="E3E3E3"/>
                                            <w:left w:val="single" w:sz="2" w:space="0" w:color="E3E3E3"/>
                                            <w:bottom w:val="single" w:sz="2" w:space="0" w:color="E3E3E3"/>
                                            <w:right w:val="single" w:sz="2" w:space="0" w:color="E3E3E3"/>
                                          </w:divBdr>
                                          <w:divsChild>
                                            <w:div w:id="1037049751">
                                              <w:marLeft w:val="0"/>
                                              <w:marRight w:val="0"/>
                                              <w:marTop w:val="0"/>
                                              <w:marBottom w:val="0"/>
                                              <w:divBdr>
                                                <w:top w:val="single" w:sz="2" w:space="0" w:color="E3E3E3"/>
                                                <w:left w:val="single" w:sz="2" w:space="0" w:color="E3E3E3"/>
                                                <w:bottom w:val="single" w:sz="2" w:space="0" w:color="E3E3E3"/>
                                                <w:right w:val="single" w:sz="2" w:space="0" w:color="E3E3E3"/>
                                              </w:divBdr>
                                              <w:divsChild>
                                                <w:div w:id="1906724784">
                                                  <w:marLeft w:val="0"/>
                                                  <w:marRight w:val="0"/>
                                                  <w:marTop w:val="0"/>
                                                  <w:marBottom w:val="0"/>
                                                  <w:divBdr>
                                                    <w:top w:val="single" w:sz="2" w:space="0" w:color="E3E3E3"/>
                                                    <w:left w:val="single" w:sz="2" w:space="0" w:color="E3E3E3"/>
                                                    <w:bottom w:val="single" w:sz="2" w:space="0" w:color="E3E3E3"/>
                                                    <w:right w:val="single" w:sz="2" w:space="0" w:color="E3E3E3"/>
                                                  </w:divBdr>
                                                  <w:divsChild>
                                                    <w:div w:id="1599873343">
                                                      <w:marLeft w:val="0"/>
                                                      <w:marRight w:val="0"/>
                                                      <w:marTop w:val="0"/>
                                                      <w:marBottom w:val="0"/>
                                                      <w:divBdr>
                                                        <w:top w:val="single" w:sz="2" w:space="0" w:color="E3E3E3"/>
                                                        <w:left w:val="single" w:sz="2" w:space="0" w:color="E3E3E3"/>
                                                        <w:bottom w:val="single" w:sz="2" w:space="0" w:color="E3E3E3"/>
                                                        <w:right w:val="single" w:sz="2" w:space="0" w:color="E3E3E3"/>
                                                      </w:divBdr>
                                                      <w:divsChild>
                                                        <w:div w:id="2035155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85347119">
      <w:bodyDiv w:val="1"/>
      <w:marLeft w:val="0"/>
      <w:marRight w:val="0"/>
      <w:marTop w:val="0"/>
      <w:marBottom w:val="0"/>
      <w:divBdr>
        <w:top w:val="none" w:sz="0" w:space="0" w:color="auto"/>
        <w:left w:val="none" w:sz="0" w:space="0" w:color="auto"/>
        <w:bottom w:val="none" w:sz="0" w:space="0" w:color="auto"/>
        <w:right w:val="none" w:sz="0" w:space="0" w:color="auto"/>
      </w:divBdr>
    </w:div>
    <w:div w:id="1785726503">
      <w:bodyDiv w:val="1"/>
      <w:marLeft w:val="0"/>
      <w:marRight w:val="0"/>
      <w:marTop w:val="0"/>
      <w:marBottom w:val="0"/>
      <w:divBdr>
        <w:top w:val="none" w:sz="0" w:space="0" w:color="auto"/>
        <w:left w:val="none" w:sz="0" w:space="0" w:color="auto"/>
        <w:bottom w:val="none" w:sz="0" w:space="0" w:color="auto"/>
        <w:right w:val="none" w:sz="0" w:space="0" w:color="auto"/>
      </w:divBdr>
    </w:div>
    <w:div w:id="1797944986">
      <w:bodyDiv w:val="1"/>
      <w:marLeft w:val="0"/>
      <w:marRight w:val="0"/>
      <w:marTop w:val="0"/>
      <w:marBottom w:val="0"/>
      <w:divBdr>
        <w:top w:val="none" w:sz="0" w:space="0" w:color="auto"/>
        <w:left w:val="none" w:sz="0" w:space="0" w:color="auto"/>
        <w:bottom w:val="none" w:sz="0" w:space="0" w:color="auto"/>
        <w:right w:val="none" w:sz="0" w:space="0" w:color="auto"/>
      </w:divBdr>
      <w:divsChild>
        <w:div w:id="1119761751">
          <w:marLeft w:val="0"/>
          <w:marRight w:val="0"/>
          <w:marTop w:val="0"/>
          <w:marBottom w:val="0"/>
          <w:divBdr>
            <w:top w:val="none" w:sz="0" w:space="0" w:color="auto"/>
            <w:left w:val="none" w:sz="0" w:space="0" w:color="auto"/>
            <w:bottom w:val="none" w:sz="0" w:space="0" w:color="auto"/>
            <w:right w:val="none" w:sz="0" w:space="0" w:color="auto"/>
          </w:divBdr>
        </w:div>
        <w:div w:id="1749955504">
          <w:marLeft w:val="0"/>
          <w:marRight w:val="0"/>
          <w:marTop w:val="0"/>
          <w:marBottom w:val="0"/>
          <w:divBdr>
            <w:top w:val="single" w:sz="2" w:space="0" w:color="E3E3E3"/>
            <w:left w:val="single" w:sz="2" w:space="0" w:color="E3E3E3"/>
            <w:bottom w:val="single" w:sz="2" w:space="0" w:color="E3E3E3"/>
            <w:right w:val="single" w:sz="2" w:space="0" w:color="E3E3E3"/>
          </w:divBdr>
          <w:divsChild>
            <w:div w:id="592058292">
              <w:marLeft w:val="0"/>
              <w:marRight w:val="0"/>
              <w:marTop w:val="0"/>
              <w:marBottom w:val="0"/>
              <w:divBdr>
                <w:top w:val="single" w:sz="2" w:space="0" w:color="E3E3E3"/>
                <w:left w:val="single" w:sz="2" w:space="0" w:color="E3E3E3"/>
                <w:bottom w:val="single" w:sz="2" w:space="0" w:color="E3E3E3"/>
                <w:right w:val="single" w:sz="2" w:space="0" w:color="E3E3E3"/>
              </w:divBdr>
              <w:divsChild>
                <w:div w:id="557470930">
                  <w:marLeft w:val="0"/>
                  <w:marRight w:val="0"/>
                  <w:marTop w:val="0"/>
                  <w:marBottom w:val="0"/>
                  <w:divBdr>
                    <w:top w:val="single" w:sz="2" w:space="0" w:color="E3E3E3"/>
                    <w:left w:val="single" w:sz="2" w:space="0" w:color="E3E3E3"/>
                    <w:bottom w:val="single" w:sz="2" w:space="0" w:color="E3E3E3"/>
                    <w:right w:val="single" w:sz="2" w:space="0" w:color="E3E3E3"/>
                  </w:divBdr>
                  <w:divsChild>
                    <w:div w:id="1246720959">
                      <w:marLeft w:val="0"/>
                      <w:marRight w:val="0"/>
                      <w:marTop w:val="0"/>
                      <w:marBottom w:val="0"/>
                      <w:divBdr>
                        <w:top w:val="single" w:sz="2" w:space="0" w:color="E3E3E3"/>
                        <w:left w:val="single" w:sz="2" w:space="0" w:color="E3E3E3"/>
                        <w:bottom w:val="single" w:sz="2" w:space="0" w:color="E3E3E3"/>
                        <w:right w:val="single" w:sz="2" w:space="0" w:color="E3E3E3"/>
                      </w:divBdr>
                      <w:divsChild>
                        <w:div w:id="78715144">
                          <w:marLeft w:val="0"/>
                          <w:marRight w:val="0"/>
                          <w:marTop w:val="0"/>
                          <w:marBottom w:val="0"/>
                          <w:divBdr>
                            <w:top w:val="single" w:sz="2" w:space="0" w:color="E3E3E3"/>
                            <w:left w:val="single" w:sz="2" w:space="0" w:color="E3E3E3"/>
                            <w:bottom w:val="single" w:sz="2" w:space="0" w:color="E3E3E3"/>
                            <w:right w:val="single" w:sz="2" w:space="0" w:color="E3E3E3"/>
                          </w:divBdr>
                          <w:divsChild>
                            <w:div w:id="530845130">
                              <w:marLeft w:val="0"/>
                              <w:marRight w:val="0"/>
                              <w:marTop w:val="100"/>
                              <w:marBottom w:val="100"/>
                              <w:divBdr>
                                <w:top w:val="single" w:sz="2" w:space="0" w:color="E3E3E3"/>
                                <w:left w:val="single" w:sz="2" w:space="0" w:color="E3E3E3"/>
                                <w:bottom w:val="single" w:sz="2" w:space="0" w:color="E3E3E3"/>
                                <w:right w:val="single" w:sz="2" w:space="0" w:color="E3E3E3"/>
                              </w:divBdr>
                              <w:divsChild>
                                <w:div w:id="666635999">
                                  <w:marLeft w:val="0"/>
                                  <w:marRight w:val="0"/>
                                  <w:marTop w:val="0"/>
                                  <w:marBottom w:val="0"/>
                                  <w:divBdr>
                                    <w:top w:val="single" w:sz="2" w:space="0" w:color="E3E3E3"/>
                                    <w:left w:val="single" w:sz="2" w:space="0" w:color="E3E3E3"/>
                                    <w:bottom w:val="single" w:sz="2" w:space="0" w:color="E3E3E3"/>
                                    <w:right w:val="single" w:sz="2" w:space="0" w:color="E3E3E3"/>
                                  </w:divBdr>
                                  <w:divsChild>
                                    <w:div w:id="550531975">
                                      <w:marLeft w:val="0"/>
                                      <w:marRight w:val="0"/>
                                      <w:marTop w:val="0"/>
                                      <w:marBottom w:val="0"/>
                                      <w:divBdr>
                                        <w:top w:val="single" w:sz="2" w:space="0" w:color="E3E3E3"/>
                                        <w:left w:val="single" w:sz="2" w:space="0" w:color="E3E3E3"/>
                                        <w:bottom w:val="single" w:sz="2" w:space="0" w:color="E3E3E3"/>
                                        <w:right w:val="single" w:sz="2" w:space="0" w:color="E3E3E3"/>
                                      </w:divBdr>
                                      <w:divsChild>
                                        <w:div w:id="424887705">
                                          <w:marLeft w:val="0"/>
                                          <w:marRight w:val="0"/>
                                          <w:marTop w:val="0"/>
                                          <w:marBottom w:val="0"/>
                                          <w:divBdr>
                                            <w:top w:val="single" w:sz="2" w:space="0" w:color="E3E3E3"/>
                                            <w:left w:val="single" w:sz="2" w:space="0" w:color="E3E3E3"/>
                                            <w:bottom w:val="single" w:sz="2" w:space="0" w:color="E3E3E3"/>
                                            <w:right w:val="single" w:sz="2" w:space="0" w:color="E3E3E3"/>
                                          </w:divBdr>
                                          <w:divsChild>
                                            <w:div w:id="459343366">
                                              <w:marLeft w:val="0"/>
                                              <w:marRight w:val="0"/>
                                              <w:marTop w:val="0"/>
                                              <w:marBottom w:val="0"/>
                                              <w:divBdr>
                                                <w:top w:val="single" w:sz="2" w:space="0" w:color="E3E3E3"/>
                                                <w:left w:val="single" w:sz="2" w:space="0" w:color="E3E3E3"/>
                                                <w:bottom w:val="single" w:sz="2" w:space="0" w:color="E3E3E3"/>
                                                <w:right w:val="single" w:sz="2" w:space="0" w:color="E3E3E3"/>
                                              </w:divBdr>
                                              <w:divsChild>
                                                <w:div w:id="62416073">
                                                  <w:marLeft w:val="0"/>
                                                  <w:marRight w:val="0"/>
                                                  <w:marTop w:val="0"/>
                                                  <w:marBottom w:val="0"/>
                                                  <w:divBdr>
                                                    <w:top w:val="single" w:sz="2" w:space="0" w:color="E3E3E3"/>
                                                    <w:left w:val="single" w:sz="2" w:space="0" w:color="E3E3E3"/>
                                                    <w:bottom w:val="single" w:sz="2" w:space="0" w:color="E3E3E3"/>
                                                    <w:right w:val="single" w:sz="2" w:space="0" w:color="E3E3E3"/>
                                                  </w:divBdr>
                                                  <w:divsChild>
                                                    <w:div w:id="1108543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8789922">
      <w:bodyDiv w:val="1"/>
      <w:marLeft w:val="0"/>
      <w:marRight w:val="0"/>
      <w:marTop w:val="0"/>
      <w:marBottom w:val="0"/>
      <w:divBdr>
        <w:top w:val="none" w:sz="0" w:space="0" w:color="auto"/>
        <w:left w:val="none" w:sz="0" w:space="0" w:color="auto"/>
        <w:bottom w:val="none" w:sz="0" w:space="0" w:color="auto"/>
        <w:right w:val="none" w:sz="0" w:space="0" w:color="auto"/>
      </w:divBdr>
    </w:div>
    <w:div w:id="1804078782">
      <w:bodyDiv w:val="1"/>
      <w:marLeft w:val="0"/>
      <w:marRight w:val="0"/>
      <w:marTop w:val="0"/>
      <w:marBottom w:val="0"/>
      <w:divBdr>
        <w:top w:val="none" w:sz="0" w:space="0" w:color="auto"/>
        <w:left w:val="none" w:sz="0" w:space="0" w:color="auto"/>
        <w:bottom w:val="none" w:sz="0" w:space="0" w:color="auto"/>
        <w:right w:val="none" w:sz="0" w:space="0" w:color="auto"/>
      </w:divBdr>
    </w:div>
    <w:div w:id="1811285818">
      <w:bodyDiv w:val="1"/>
      <w:marLeft w:val="0"/>
      <w:marRight w:val="0"/>
      <w:marTop w:val="0"/>
      <w:marBottom w:val="0"/>
      <w:divBdr>
        <w:top w:val="none" w:sz="0" w:space="0" w:color="auto"/>
        <w:left w:val="none" w:sz="0" w:space="0" w:color="auto"/>
        <w:bottom w:val="none" w:sz="0" w:space="0" w:color="auto"/>
        <w:right w:val="none" w:sz="0" w:space="0" w:color="auto"/>
      </w:divBdr>
    </w:div>
    <w:div w:id="1816992872">
      <w:bodyDiv w:val="1"/>
      <w:marLeft w:val="0"/>
      <w:marRight w:val="0"/>
      <w:marTop w:val="0"/>
      <w:marBottom w:val="0"/>
      <w:divBdr>
        <w:top w:val="none" w:sz="0" w:space="0" w:color="auto"/>
        <w:left w:val="none" w:sz="0" w:space="0" w:color="auto"/>
        <w:bottom w:val="none" w:sz="0" w:space="0" w:color="auto"/>
        <w:right w:val="none" w:sz="0" w:space="0" w:color="auto"/>
      </w:divBdr>
    </w:div>
    <w:div w:id="1824657646">
      <w:bodyDiv w:val="1"/>
      <w:marLeft w:val="0"/>
      <w:marRight w:val="0"/>
      <w:marTop w:val="0"/>
      <w:marBottom w:val="0"/>
      <w:divBdr>
        <w:top w:val="none" w:sz="0" w:space="0" w:color="auto"/>
        <w:left w:val="none" w:sz="0" w:space="0" w:color="auto"/>
        <w:bottom w:val="none" w:sz="0" w:space="0" w:color="auto"/>
        <w:right w:val="none" w:sz="0" w:space="0" w:color="auto"/>
      </w:divBdr>
    </w:div>
    <w:div w:id="1834641272">
      <w:bodyDiv w:val="1"/>
      <w:marLeft w:val="0"/>
      <w:marRight w:val="0"/>
      <w:marTop w:val="0"/>
      <w:marBottom w:val="0"/>
      <w:divBdr>
        <w:top w:val="none" w:sz="0" w:space="0" w:color="auto"/>
        <w:left w:val="none" w:sz="0" w:space="0" w:color="auto"/>
        <w:bottom w:val="none" w:sz="0" w:space="0" w:color="auto"/>
        <w:right w:val="none" w:sz="0" w:space="0" w:color="auto"/>
      </w:divBdr>
    </w:div>
    <w:div w:id="1841964922">
      <w:bodyDiv w:val="1"/>
      <w:marLeft w:val="0"/>
      <w:marRight w:val="0"/>
      <w:marTop w:val="0"/>
      <w:marBottom w:val="0"/>
      <w:divBdr>
        <w:top w:val="none" w:sz="0" w:space="0" w:color="auto"/>
        <w:left w:val="none" w:sz="0" w:space="0" w:color="auto"/>
        <w:bottom w:val="none" w:sz="0" w:space="0" w:color="auto"/>
        <w:right w:val="none" w:sz="0" w:space="0" w:color="auto"/>
      </w:divBdr>
      <w:divsChild>
        <w:div w:id="775371971">
          <w:marLeft w:val="0"/>
          <w:marRight w:val="0"/>
          <w:marTop w:val="0"/>
          <w:marBottom w:val="0"/>
          <w:divBdr>
            <w:top w:val="single" w:sz="2" w:space="0" w:color="E3E3E3"/>
            <w:left w:val="single" w:sz="2" w:space="0" w:color="E3E3E3"/>
            <w:bottom w:val="single" w:sz="2" w:space="0" w:color="E3E3E3"/>
            <w:right w:val="single" w:sz="2" w:space="0" w:color="E3E3E3"/>
          </w:divBdr>
          <w:divsChild>
            <w:div w:id="1868912250">
              <w:marLeft w:val="0"/>
              <w:marRight w:val="0"/>
              <w:marTop w:val="0"/>
              <w:marBottom w:val="0"/>
              <w:divBdr>
                <w:top w:val="single" w:sz="2" w:space="0" w:color="E3E3E3"/>
                <w:left w:val="single" w:sz="2" w:space="0" w:color="E3E3E3"/>
                <w:bottom w:val="single" w:sz="2" w:space="0" w:color="E3E3E3"/>
                <w:right w:val="single" w:sz="2" w:space="0" w:color="E3E3E3"/>
              </w:divBdr>
              <w:divsChild>
                <w:div w:id="2134983060">
                  <w:marLeft w:val="0"/>
                  <w:marRight w:val="0"/>
                  <w:marTop w:val="0"/>
                  <w:marBottom w:val="0"/>
                  <w:divBdr>
                    <w:top w:val="single" w:sz="2" w:space="0" w:color="E3E3E3"/>
                    <w:left w:val="single" w:sz="2" w:space="0" w:color="E3E3E3"/>
                    <w:bottom w:val="single" w:sz="2" w:space="0" w:color="E3E3E3"/>
                    <w:right w:val="single" w:sz="2" w:space="0" w:color="E3E3E3"/>
                  </w:divBdr>
                  <w:divsChild>
                    <w:div w:id="364985098">
                      <w:marLeft w:val="0"/>
                      <w:marRight w:val="0"/>
                      <w:marTop w:val="0"/>
                      <w:marBottom w:val="0"/>
                      <w:divBdr>
                        <w:top w:val="single" w:sz="2" w:space="0" w:color="E3E3E3"/>
                        <w:left w:val="single" w:sz="2" w:space="0" w:color="E3E3E3"/>
                        <w:bottom w:val="single" w:sz="2" w:space="0" w:color="E3E3E3"/>
                        <w:right w:val="single" w:sz="2" w:space="0" w:color="E3E3E3"/>
                      </w:divBdr>
                      <w:divsChild>
                        <w:div w:id="121928196">
                          <w:marLeft w:val="0"/>
                          <w:marRight w:val="0"/>
                          <w:marTop w:val="0"/>
                          <w:marBottom w:val="0"/>
                          <w:divBdr>
                            <w:top w:val="single" w:sz="2" w:space="0" w:color="E3E3E3"/>
                            <w:left w:val="single" w:sz="2" w:space="0" w:color="E3E3E3"/>
                            <w:bottom w:val="single" w:sz="2" w:space="0" w:color="E3E3E3"/>
                            <w:right w:val="single" w:sz="2" w:space="0" w:color="E3E3E3"/>
                          </w:divBdr>
                          <w:divsChild>
                            <w:div w:id="1095781795">
                              <w:marLeft w:val="0"/>
                              <w:marRight w:val="0"/>
                              <w:marTop w:val="0"/>
                              <w:marBottom w:val="0"/>
                              <w:divBdr>
                                <w:top w:val="single" w:sz="2" w:space="0" w:color="E3E3E3"/>
                                <w:left w:val="single" w:sz="2" w:space="0" w:color="E3E3E3"/>
                                <w:bottom w:val="single" w:sz="2" w:space="0" w:color="E3E3E3"/>
                                <w:right w:val="single" w:sz="2" w:space="0" w:color="E3E3E3"/>
                              </w:divBdr>
                              <w:divsChild>
                                <w:div w:id="101926905">
                                  <w:marLeft w:val="0"/>
                                  <w:marRight w:val="0"/>
                                  <w:marTop w:val="100"/>
                                  <w:marBottom w:val="100"/>
                                  <w:divBdr>
                                    <w:top w:val="single" w:sz="2" w:space="0" w:color="E3E3E3"/>
                                    <w:left w:val="single" w:sz="2" w:space="0" w:color="E3E3E3"/>
                                    <w:bottom w:val="single" w:sz="2" w:space="0" w:color="E3E3E3"/>
                                    <w:right w:val="single" w:sz="2" w:space="0" w:color="E3E3E3"/>
                                  </w:divBdr>
                                  <w:divsChild>
                                    <w:div w:id="769011652">
                                      <w:marLeft w:val="0"/>
                                      <w:marRight w:val="0"/>
                                      <w:marTop w:val="0"/>
                                      <w:marBottom w:val="0"/>
                                      <w:divBdr>
                                        <w:top w:val="single" w:sz="2" w:space="0" w:color="E3E3E3"/>
                                        <w:left w:val="single" w:sz="2" w:space="0" w:color="E3E3E3"/>
                                        <w:bottom w:val="single" w:sz="2" w:space="0" w:color="E3E3E3"/>
                                        <w:right w:val="single" w:sz="2" w:space="0" w:color="E3E3E3"/>
                                      </w:divBdr>
                                      <w:divsChild>
                                        <w:div w:id="1679887242">
                                          <w:marLeft w:val="0"/>
                                          <w:marRight w:val="0"/>
                                          <w:marTop w:val="0"/>
                                          <w:marBottom w:val="0"/>
                                          <w:divBdr>
                                            <w:top w:val="single" w:sz="2" w:space="0" w:color="E3E3E3"/>
                                            <w:left w:val="single" w:sz="2" w:space="0" w:color="E3E3E3"/>
                                            <w:bottom w:val="single" w:sz="2" w:space="0" w:color="E3E3E3"/>
                                            <w:right w:val="single" w:sz="2" w:space="0" w:color="E3E3E3"/>
                                          </w:divBdr>
                                          <w:divsChild>
                                            <w:div w:id="1824538871">
                                              <w:marLeft w:val="0"/>
                                              <w:marRight w:val="0"/>
                                              <w:marTop w:val="0"/>
                                              <w:marBottom w:val="0"/>
                                              <w:divBdr>
                                                <w:top w:val="single" w:sz="2" w:space="0" w:color="E3E3E3"/>
                                                <w:left w:val="single" w:sz="2" w:space="0" w:color="E3E3E3"/>
                                                <w:bottom w:val="single" w:sz="2" w:space="0" w:color="E3E3E3"/>
                                                <w:right w:val="single" w:sz="2" w:space="0" w:color="E3E3E3"/>
                                              </w:divBdr>
                                              <w:divsChild>
                                                <w:div w:id="1911652113">
                                                  <w:marLeft w:val="0"/>
                                                  <w:marRight w:val="0"/>
                                                  <w:marTop w:val="0"/>
                                                  <w:marBottom w:val="0"/>
                                                  <w:divBdr>
                                                    <w:top w:val="single" w:sz="2" w:space="0" w:color="E3E3E3"/>
                                                    <w:left w:val="single" w:sz="2" w:space="0" w:color="E3E3E3"/>
                                                    <w:bottom w:val="single" w:sz="2" w:space="0" w:color="E3E3E3"/>
                                                    <w:right w:val="single" w:sz="2" w:space="0" w:color="E3E3E3"/>
                                                  </w:divBdr>
                                                  <w:divsChild>
                                                    <w:div w:id="144009333">
                                                      <w:marLeft w:val="0"/>
                                                      <w:marRight w:val="0"/>
                                                      <w:marTop w:val="0"/>
                                                      <w:marBottom w:val="0"/>
                                                      <w:divBdr>
                                                        <w:top w:val="single" w:sz="2" w:space="0" w:color="E3E3E3"/>
                                                        <w:left w:val="single" w:sz="2" w:space="0" w:color="E3E3E3"/>
                                                        <w:bottom w:val="single" w:sz="2" w:space="0" w:color="E3E3E3"/>
                                                        <w:right w:val="single" w:sz="2" w:space="0" w:color="E3E3E3"/>
                                                      </w:divBdr>
                                                      <w:divsChild>
                                                        <w:div w:id="120198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44012215">
          <w:marLeft w:val="0"/>
          <w:marRight w:val="0"/>
          <w:marTop w:val="0"/>
          <w:marBottom w:val="0"/>
          <w:divBdr>
            <w:top w:val="none" w:sz="0" w:space="0" w:color="auto"/>
            <w:left w:val="none" w:sz="0" w:space="0" w:color="auto"/>
            <w:bottom w:val="none" w:sz="0" w:space="0" w:color="auto"/>
            <w:right w:val="none" w:sz="0" w:space="0" w:color="auto"/>
          </w:divBdr>
          <w:divsChild>
            <w:div w:id="1223256241">
              <w:marLeft w:val="0"/>
              <w:marRight w:val="0"/>
              <w:marTop w:val="100"/>
              <w:marBottom w:val="100"/>
              <w:divBdr>
                <w:top w:val="single" w:sz="2" w:space="0" w:color="E3E3E3"/>
                <w:left w:val="single" w:sz="2" w:space="0" w:color="E3E3E3"/>
                <w:bottom w:val="single" w:sz="2" w:space="0" w:color="E3E3E3"/>
                <w:right w:val="single" w:sz="2" w:space="0" w:color="E3E3E3"/>
              </w:divBdr>
              <w:divsChild>
                <w:div w:id="4085027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52255871">
      <w:bodyDiv w:val="1"/>
      <w:marLeft w:val="0"/>
      <w:marRight w:val="0"/>
      <w:marTop w:val="0"/>
      <w:marBottom w:val="0"/>
      <w:divBdr>
        <w:top w:val="none" w:sz="0" w:space="0" w:color="auto"/>
        <w:left w:val="none" w:sz="0" w:space="0" w:color="auto"/>
        <w:bottom w:val="none" w:sz="0" w:space="0" w:color="auto"/>
        <w:right w:val="none" w:sz="0" w:space="0" w:color="auto"/>
      </w:divBdr>
    </w:div>
    <w:div w:id="1852526232">
      <w:bodyDiv w:val="1"/>
      <w:marLeft w:val="0"/>
      <w:marRight w:val="0"/>
      <w:marTop w:val="0"/>
      <w:marBottom w:val="0"/>
      <w:divBdr>
        <w:top w:val="none" w:sz="0" w:space="0" w:color="auto"/>
        <w:left w:val="none" w:sz="0" w:space="0" w:color="auto"/>
        <w:bottom w:val="none" w:sz="0" w:space="0" w:color="auto"/>
        <w:right w:val="none" w:sz="0" w:space="0" w:color="auto"/>
      </w:divBdr>
      <w:divsChild>
        <w:div w:id="208305741">
          <w:marLeft w:val="0"/>
          <w:marRight w:val="0"/>
          <w:marTop w:val="0"/>
          <w:marBottom w:val="0"/>
          <w:divBdr>
            <w:top w:val="none" w:sz="0" w:space="0" w:color="auto"/>
            <w:left w:val="none" w:sz="0" w:space="0" w:color="auto"/>
            <w:bottom w:val="none" w:sz="0" w:space="0" w:color="auto"/>
            <w:right w:val="none" w:sz="0" w:space="0" w:color="auto"/>
          </w:divBdr>
        </w:div>
        <w:div w:id="2069374032">
          <w:marLeft w:val="0"/>
          <w:marRight w:val="0"/>
          <w:marTop w:val="0"/>
          <w:marBottom w:val="0"/>
          <w:divBdr>
            <w:top w:val="single" w:sz="2" w:space="0" w:color="E3E3E3"/>
            <w:left w:val="single" w:sz="2" w:space="0" w:color="E3E3E3"/>
            <w:bottom w:val="single" w:sz="2" w:space="0" w:color="E3E3E3"/>
            <w:right w:val="single" w:sz="2" w:space="0" w:color="E3E3E3"/>
          </w:divBdr>
          <w:divsChild>
            <w:div w:id="1886527747">
              <w:marLeft w:val="0"/>
              <w:marRight w:val="0"/>
              <w:marTop w:val="0"/>
              <w:marBottom w:val="0"/>
              <w:divBdr>
                <w:top w:val="single" w:sz="2" w:space="0" w:color="E3E3E3"/>
                <w:left w:val="single" w:sz="2" w:space="0" w:color="E3E3E3"/>
                <w:bottom w:val="single" w:sz="2" w:space="0" w:color="E3E3E3"/>
                <w:right w:val="single" w:sz="2" w:space="0" w:color="E3E3E3"/>
              </w:divBdr>
              <w:divsChild>
                <w:div w:id="235170156">
                  <w:marLeft w:val="0"/>
                  <w:marRight w:val="0"/>
                  <w:marTop w:val="0"/>
                  <w:marBottom w:val="0"/>
                  <w:divBdr>
                    <w:top w:val="single" w:sz="2" w:space="0" w:color="E3E3E3"/>
                    <w:left w:val="single" w:sz="2" w:space="0" w:color="E3E3E3"/>
                    <w:bottom w:val="single" w:sz="2" w:space="0" w:color="E3E3E3"/>
                    <w:right w:val="single" w:sz="2" w:space="0" w:color="E3E3E3"/>
                  </w:divBdr>
                  <w:divsChild>
                    <w:div w:id="16662840">
                      <w:marLeft w:val="0"/>
                      <w:marRight w:val="0"/>
                      <w:marTop w:val="0"/>
                      <w:marBottom w:val="0"/>
                      <w:divBdr>
                        <w:top w:val="single" w:sz="2" w:space="0" w:color="E3E3E3"/>
                        <w:left w:val="single" w:sz="2" w:space="0" w:color="E3E3E3"/>
                        <w:bottom w:val="single" w:sz="2" w:space="0" w:color="E3E3E3"/>
                        <w:right w:val="single" w:sz="2" w:space="0" w:color="E3E3E3"/>
                      </w:divBdr>
                      <w:divsChild>
                        <w:div w:id="536237322">
                          <w:marLeft w:val="0"/>
                          <w:marRight w:val="0"/>
                          <w:marTop w:val="0"/>
                          <w:marBottom w:val="0"/>
                          <w:divBdr>
                            <w:top w:val="single" w:sz="2" w:space="0" w:color="E3E3E3"/>
                            <w:left w:val="single" w:sz="2" w:space="0" w:color="E3E3E3"/>
                            <w:bottom w:val="single" w:sz="2" w:space="0" w:color="E3E3E3"/>
                            <w:right w:val="single" w:sz="2" w:space="0" w:color="E3E3E3"/>
                          </w:divBdr>
                          <w:divsChild>
                            <w:div w:id="848982945">
                              <w:marLeft w:val="0"/>
                              <w:marRight w:val="0"/>
                              <w:marTop w:val="100"/>
                              <w:marBottom w:val="100"/>
                              <w:divBdr>
                                <w:top w:val="single" w:sz="2" w:space="0" w:color="E3E3E3"/>
                                <w:left w:val="single" w:sz="2" w:space="0" w:color="E3E3E3"/>
                                <w:bottom w:val="single" w:sz="2" w:space="0" w:color="E3E3E3"/>
                                <w:right w:val="single" w:sz="2" w:space="0" w:color="E3E3E3"/>
                              </w:divBdr>
                              <w:divsChild>
                                <w:div w:id="2111242958">
                                  <w:marLeft w:val="0"/>
                                  <w:marRight w:val="0"/>
                                  <w:marTop w:val="0"/>
                                  <w:marBottom w:val="0"/>
                                  <w:divBdr>
                                    <w:top w:val="single" w:sz="2" w:space="0" w:color="E3E3E3"/>
                                    <w:left w:val="single" w:sz="2" w:space="0" w:color="E3E3E3"/>
                                    <w:bottom w:val="single" w:sz="2" w:space="0" w:color="E3E3E3"/>
                                    <w:right w:val="single" w:sz="2" w:space="0" w:color="E3E3E3"/>
                                  </w:divBdr>
                                  <w:divsChild>
                                    <w:div w:id="1245989920">
                                      <w:marLeft w:val="0"/>
                                      <w:marRight w:val="0"/>
                                      <w:marTop w:val="0"/>
                                      <w:marBottom w:val="0"/>
                                      <w:divBdr>
                                        <w:top w:val="single" w:sz="2" w:space="0" w:color="E3E3E3"/>
                                        <w:left w:val="single" w:sz="2" w:space="0" w:color="E3E3E3"/>
                                        <w:bottom w:val="single" w:sz="2" w:space="0" w:color="E3E3E3"/>
                                        <w:right w:val="single" w:sz="2" w:space="0" w:color="E3E3E3"/>
                                      </w:divBdr>
                                      <w:divsChild>
                                        <w:div w:id="1869175803">
                                          <w:marLeft w:val="0"/>
                                          <w:marRight w:val="0"/>
                                          <w:marTop w:val="0"/>
                                          <w:marBottom w:val="0"/>
                                          <w:divBdr>
                                            <w:top w:val="single" w:sz="2" w:space="0" w:color="E3E3E3"/>
                                            <w:left w:val="single" w:sz="2" w:space="0" w:color="E3E3E3"/>
                                            <w:bottom w:val="single" w:sz="2" w:space="0" w:color="E3E3E3"/>
                                            <w:right w:val="single" w:sz="2" w:space="0" w:color="E3E3E3"/>
                                          </w:divBdr>
                                          <w:divsChild>
                                            <w:div w:id="1905872961">
                                              <w:marLeft w:val="0"/>
                                              <w:marRight w:val="0"/>
                                              <w:marTop w:val="0"/>
                                              <w:marBottom w:val="0"/>
                                              <w:divBdr>
                                                <w:top w:val="single" w:sz="2" w:space="0" w:color="E3E3E3"/>
                                                <w:left w:val="single" w:sz="2" w:space="0" w:color="E3E3E3"/>
                                                <w:bottom w:val="single" w:sz="2" w:space="0" w:color="E3E3E3"/>
                                                <w:right w:val="single" w:sz="2" w:space="0" w:color="E3E3E3"/>
                                              </w:divBdr>
                                              <w:divsChild>
                                                <w:div w:id="1636790773">
                                                  <w:marLeft w:val="0"/>
                                                  <w:marRight w:val="0"/>
                                                  <w:marTop w:val="0"/>
                                                  <w:marBottom w:val="0"/>
                                                  <w:divBdr>
                                                    <w:top w:val="single" w:sz="2" w:space="0" w:color="E3E3E3"/>
                                                    <w:left w:val="single" w:sz="2" w:space="0" w:color="E3E3E3"/>
                                                    <w:bottom w:val="single" w:sz="2" w:space="0" w:color="E3E3E3"/>
                                                    <w:right w:val="single" w:sz="2" w:space="0" w:color="E3E3E3"/>
                                                  </w:divBdr>
                                                  <w:divsChild>
                                                    <w:div w:id="1934050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3007003">
      <w:bodyDiv w:val="1"/>
      <w:marLeft w:val="0"/>
      <w:marRight w:val="0"/>
      <w:marTop w:val="0"/>
      <w:marBottom w:val="0"/>
      <w:divBdr>
        <w:top w:val="none" w:sz="0" w:space="0" w:color="auto"/>
        <w:left w:val="none" w:sz="0" w:space="0" w:color="auto"/>
        <w:bottom w:val="none" w:sz="0" w:space="0" w:color="auto"/>
        <w:right w:val="none" w:sz="0" w:space="0" w:color="auto"/>
      </w:divBdr>
    </w:div>
    <w:div w:id="1866169809">
      <w:bodyDiv w:val="1"/>
      <w:marLeft w:val="0"/>
      <w:marRight w:val="0"/>
      <w:marTop w:val="0"/>
      <w:marBottom w:val="0"/>
      <w:divBdr>
        <w:top w:val="none" w:sz="0" w:space="0" w:color="auto"/>
        <w:left w:val="none" w:sz="0" w:space="0" w:color="auto"/>
        <w:bottom w:val="none" w:sz="0" w:space="0" w:color="auto"/>
        <w:right w:val="none" w:sz="0" w:space="0" w:color="auto"/>
      </w:divBdr>
    </w:div>
    <w:div w:id="1866210054">
      <w:bodyDiv w:val="1"/>
      <w:marLeft w:val="0"/>
      <w:marRight w:val="0"/>
      <w:marTop w:val="0"/>
      <w:marBottom w:val="0"/>
      <w:divBdr>
        <w:top w:val="none" w:sz="0" w:space="0" w:color="auto"/>
        <w:left w:val="none" w:sz="0" w:space="0" w:color="auto"/>
        <w:bottom w:val="none" w:sz="0" w:space="0" w:color="auto"/>
        <w:right w:val="none" w:sz="0" w:space="0" w:color="auto"/>
      </w:divBdr>
    </w:div>
    <w:div w:id="1868525374">
      <w:bodyDiv w:val="1"/>
      <w:marLeft w:val="0"/>
      <w:marRight w:val="0"/>
      <w:marTop w:val="0"/>
      <w:marBottom w:val="0"/>
      <w:divBdr>
        <w:top w:val="none" w:sz="0" w:space="0" w:color="auto"/>
        <w:left w:val="none" w:sz="0" w:space="0" w:color="auto"/>
        <w:bottom w:val="none" w:sz="0" w:space="0" w:color="auto"/>
        <w:right w:val="none" w:sz="0" w:space="0" w:color="auto"/>
      </w:divBdr>
    </w:div>
    <w:div w:id="1890721947">
      <w:bodyDiv w:val="1"/>
      <w:marLeft w:val="0"/>
      <w:marRight w:val="0"/>
      <w:marTop w:val="0"/>
      <w:marBottom w:val="0"/>
      <w:divBdr>
        <w:top w:val="none" w:sz="0" w:space="0" w:color="auto"/>
        <w:left w:val="none" w:sz="0" w:space="0" w:color="auto"/>
        <w:bottom w:val="none" w:sz="0" w:space="0" w:color="auto"/>
        <w:right w:val="none" w:sz="0" w:space="0" w:color="auto"/>
      </w:divBdr>
    </w:div>
    <w:div w:id="1902788705">
      <w:bodyDiv w:val="1"/>
      <w:marLeft w:val="0"/>
      <w:marRight w:val="0"/>
      <w:marTop w:val="0"/>
      <w:marBottom w:val="0"/>
      <w:divBdr>
        <w:top w:val="none" w:sz="0" w:space="0" w:color="auto"/>
        <w:left w:val="none" w:sz="0" w:space="0" w:color="auto"/>
        <w:bottom w:val="none" w:sz="0" w:space="0" w:color="auto"/>
        <w:right w:val="none" w:sz="0" w:space="0" w:color="auto"/>
      </w:divBdr>
    </w:div>
    <w:div w:id="1908690124">
      <w:bodyDiv w:val="1"/>
      <w:marLeft w:val="0"/>
      <w:marRight w:val="0"/>
      <w:marTop w:val="0"/>
      <w:marBottom w:val="0"/>
      <w:divBdr>
        <w:top w:val="none" w:sz="0" w:space="0" w:color="auto"/>
        <w:left w:val="none" w:sz="0" w:space="0" w:color="auto"/>
        <w:bottom w:val="none" w:sz="0" w:space="0" w:color="auto"/>
        <w:right w:val="none" w:sz="0" w:space="0" w:color="auto"/>
      </w:divBdr>
    </w:div>
    <w:div w:id="1912962148">
      <w:bodyDiv w:val="1"/>
      <w:marLeft w:val="0"/>
      <w:marRight w:val="0"/>
      <w:marTop w:val="0"/>
      <w:marBottom w:val="0"/>
      <w:divBdr>
        <w:top w:val="none" w:sz="0" w:space="0" w:color="auto"/>
        <w:left w:val="none" w:sz="0" w:space="0" w:color="auto"/>
        <w:bottom w:val="none" w:sz="0" w:space="0" w:color="auto"/>
        <w:right w:val="none" w:sz="0" w:space="0" w:color="auto"/>
      </w:divBdr>
    </w:div>
    <w:div w:id="1921910148">
      <w:bodyDiv w:val="1"/>
      <w:marLeft w:val="0"/>
      <w:marRight w:val="0"/>
      <w:marTop w:val="0"/>
      <w:marBottom w:val="0"/>
      <w:divBdr>
        <w:top w:val="none" w:sz="0" w:space="0" w:color="auto"/>
        <w:left w:val="none" w:sz="0" w:space="0" w:color="auto"/>
        <w:bottom w:val="none" w:sz="0" w:space="0" w:color="auto"/>
        <w:right w:val="none" w:sz="0" w:space="0" w:color="auto"/>
      </w:divBdr>
      <w:divsChild>
        <w:div w:id="231282022">
          <w:marLeft w:val="0"/>
          <w:marRight w:val="0"/>
          <w:marTop w:val="0"/>
          <w:marBottom w:val="0"/>
          <w:divBdr>
            <w:top w:val="single" w:sz="2" w:space="0" w:color="E3E3E3"/>
            <w:left w:val="single" w:sz="2" w:space="0" w:color="E3E3E3"/>
            <w:bottom w:val="single" w:sz="2" w:space="0" w:color="E3E3E3"/>
            <w:right w:val="single" w:sz="2" w:space="0" w:color="E3E3E3"/>
          </w:divBdr>
          <w:divsChild>
            <w:div w:id="161236267">
              <w:marLeft w:val="0"/>
              <w:marRight w:val="0"/>
              <w:marTop w:val="0"/>
              <w:marBottom w:val="0"/>
              <w:divBdr>
                <w:top w:val="single" w:sz="2" w:space="0" w:color="E3E3E3"/>
                <w:left w:val="single" w:sz="2" w:space="0" w:color="E3E3E3"/>
                <w:bottom w:val="single" w:sz="2" w:space="0" w:color="E3E3E3"/>
                <w:right w:val="single" w:sz="2" w:space="0" w:color="E3E3E3"/>
              </w:divBdr>
              <w:divsChild>
                <w:div w:id="451048313">
                  <w:marLeft w:val="0"/>
                  <w:marRight w:val="0"/>
                  <w:marTop w:val="0"/>
                  <w:marBottom w:val="0"/>
                  <w:divBdr>
                    <w:top w:val="single" w:sz="2" w:space="0" w:color="E3E3E3"/>
                    <w:left w:val="single" w:sz="2" w:space="0" w:color="E3E3E3"/>
                    <w:bottom w:val="single" w:sz="2" w:space="0" w:color="E3E3E3"/>
                    <w:right w:val="single" w:sz="2" w:space="0" w:color="E3E3E3"/>
                  </w:divBdr>
                  <w:divsChild>
                    <w:div w:id="892036921">
                      <w:marLeft w:val="0"/>
                      <w:marRight w:val="0"/>
                      <w:marTop w:val="0"/>
                      <w:marBottom w:val="0"/>
                      <w:divBdr>
                        <w:top w:val="single" w:sz="2" w:space="0" w:color="E3E3E3"/>
                        <w:left w:val="single" w:sz="2" w:space="0" w:color="E3E3E3"/>
                        <w:bottom w:val="single" w:sz="2" w:space="0" w:color="E3E3E3"/>
                        <w:right w:val="single" w:sz="2" w:space="0" w:color="E3E3E3"/>
                      </w:divBdr>
                      <w:divsChild>
                        <w:div w:id="724959513">
                          <w:marLeft w:val="0"/>
                          <w:marRight w:val="0"/>
                          <w:marTop w:val="0"/>
                          <w:marBottom w:val="0"/>
                          <w:divBdr>
                            <w:top w:val="single" w:sz="2" w:space="0" w:color="E3E3E3"/>
                            <w:left w:val="single" w:sz="2" w:space="0" w:color="E3E3E3"/>
                            <w:bottom w:val="single" w:sz="2" w:space="0" w:color="E3E3E3"/>
                            <w:right w:val="single" w:sz="2" w:space="0" w:color="E3E3E3"/>
                          </w:divBdr>
                          <w:divsChild>
                            <w:div w:id="374895055">
                              <w:marLeft w:val="0"/>
                              <w:marRight w:val="0"/>
                              <w:marTop w:val="0"/>
                              <w:marBottom w:val="0"/>
                              <w:divBdr>
                                <w:top w:val="single" w:sz="2" w:space="0" w:color="E3E3E3"/>
                                <w:left w:val="single" w:sz="2" w:space="0" w:color="E3E3E3"/>
                                <w:bottom w:val="single" w:sz="2" w:space="0" w:color="E3E3E3"/>
                                <w:right w:val="single" w:sz="2" w:space="0" w:color="E3E3E3"/>
                              </w:divBdr>
                              <w:divsChild>
                                <w:div w:id="1648317583">
                                  <w:marLeft w:val="0"/>
                                  <w:marRight w:val="0"/>
                                  <w:marTop w:val="100"/>
                                  <w:marBottom w:val="100"/>
                                  <w:divBdr>
                                    <w:top w:val="single" w:sz="2" w:space="0" w:color="E3E3E3"/>
                                    <w:left w:val="single" w:sz="2" w:space="0" w:color="E3E3E3"/>
                                    <w:bottom w:val="single" w:sz="2" w:space="0" w:color="E3E3E3"/>
                                    <w:right w:val="single" w:sz="2" w:space="0" w:color="E3E3E3"/>
                                  </w:divBdr>
                                  <w:divsChild>
                                    <w:div w:id="965889856">
                                      <w:marLeft w:val="0"/>
                                      <w:marRight w:val="0"/>
                                      <w:marTop w:val="0"/>
                                      <w:marBottom w:val="0"/>
                                      <w:divBdr>
                                        <w:top w:val="single" w:sz="2" w:space="0" w:color="E3E3E3"/>
                                        <w:left w:val="single" w:sz="2" w:space="0" w:color="E3E3E3"/>
                                        <w:bottom w:val="single" w:sz="2" w:space="0" w:color="E3E3E3"/>
                                        <w:right w:val="single" w:sz="2" w:space="0" w:color="E3E3E3"/>
                                      </w:divBdr>
                                      <w:divsChild>
                                        <w:div w:id="79644942">
                                          <w:marLeft w:val="0"/>
                                          <w:marRight w:val="0"/>
                                          <w:marTop w:val="0"/>
                                          <w:marBottom w:val="0"/>
                                          <w:divBdr>
                                            <w:top w:val="single" w:sz="2" w:space="0" w:color="E3E3E3"/>
                                            <w:left w:val="single" w:sz="2" w:space="0" w:color="E3E3E3"/>
                                            <w:bottom w:val="single" w:sz="2" w:space="0" w:color="E3E3E3"/>
                                            <w:right w:val="single" w:sz="2" w:space="0" w:color="E3E3E3"/>
                                          </w:divBdr>
                                          <w:divsChild>
                                            <w:div w:id="2128233283">
                                              <w:marLeft w:val="0"/>
                                              <w:marRight w:val="0"/>
                                              <w:marTop w:val="0"/>
                                              <w:marBottom w:val="0"/>
                                              <w:divBdr>
                                                <w:top w:val="single" w:sz="2" w:space="0" w:color="E3E3E3"/>
                                                <w:left w:val="single" w:sz="2" w:space="0" w:color="E3E3E3"/>
                                                <w:bottom w:val="single" w:sz="2" w:space="0" w:color="E3E3E3"/>
                                                <w:right w:val="single" w:sz="2" w:space="0" w:color="E3E3E3"/>
                                              </w:divBdr>
                                              <w:divsChild>
                                                <w:div w:id="1010058762">
                                                  <w:marLeft w:val="0"/>
                                                  <w:marRight w:val="0"/>
                                                  <w:marTop w:val="0"/>
                                                  <w:marBottom w:val="0"/>
                                                  <w:divBdr>
                                                    <w:top w:val="single" w:sz="2" w:space="0" w:color="E3E3E3"/>
                                                    <w:left w:val="single" w:sz="2" w:space="0" w:color="E3E3E3"/>
                                                    <w:bottom w:val="single" w:sz="2" w:space="0" w:color="E3E3E3"/>
                                                    <w:right w:val="single" w:sz="2" w:space="0" w:color="E3E3E3"/>
                                                  </w:divBdr>
                                                  <w:divsChild>
                                                    <w:div w:id="1847285210">
                                                      <w:marLeft w:val="0"/>
                                                      <w:marRight w:val="0"/>
                                                      <w:marTop w:val="0"/>
                                                      <w:marBottom w:val="0"/>
                                                      <w:divBdr>
                                                        <w:top w:val="single" w:sz="2" w:space="0" w:color="E3E3E3"/>
                                                        <w:left w:val="single" w:sz="2" w:space="0" w:color="E3E3E3"/>
                                                        <w:bottom w:val="single" w:sz="2" w:space="0" w:color="E3E3E3"/>
                                                        <w:right w:val="single" w:sz="2" w:space="0" w:color="E3E3E3"/>
                                                      </w:divBdr>
                                                      <w:divsChild>
                                                        <w:div w:id="2130197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15727484">
          <w:marLeft w:val="0"/>
          <w:marRight w:val="0"/>
          <w:marTop w:val="0"/>
          <w:marBottom w:val="0"/>
          <w:divBdr>
            <w:top w:val="none" w:sz="0" w:space="0" w:color="auto"/>
            <w:left w:val="none" w:sz="0" w:space="0" w:color="auto"/>
            <w:bottom w:val="none" w:sz="0" w:space="0" w:color="auto"/>
            <w:right w:val="none" w:sz="0" w:space="0" w:color="auto"/>
          </w:divBdr>
        </w:div>
      </w:divsChild>
    </w:div>
    <w:div w:id="1924798637">
      <w:bodyDiv w:val="1"/>
      <w:marLeft w:val="0"/>
      <w:marRight w:val="0"/>
      <w:marTop w:val="0"/>
      <w:marBottom w:val="0"/>
      <w:divBdr>
        <w:top w:val="none" w:sz="0" w:space="0" w:color="auto"/>
        <w:left w:val="none" w:sz="0" w:space="0" w:color="auto"/>
        <w:bottom w:val="none" w:sz="0" w:space="0" w:color="auto"/>
        <w:right w:val="none" w:sz="0" w:space="0" w:color="auto"/>
      </w:divBdr>
    </w:div>
    <w:div w:id="1928730365">
      <w:bodyDiv w:val="1"/>
      <w:marLeft w:val="0"/>
      <w:marRight w:val="0"/>
      <w:marTop w:val="0"/>
      <w:marBottom w:val="0"/>
      <w:divBdr>
        <w:top w:val="none" w:sz="0" w:space="0" w:color="auto"/>
        <w:left w:val="none" w:sz="0" w:space="0" w:color="auto"/>
        <w:bottom w:val="none" w:sz="0" w:space="0" w:color="auto"/>
        <w:right w:val="none" w:sz="0" w:space="0" w:color="auto"/>
      </w:divBdr>
    </w:div>
    <w:div w:id="1937789782">
      <w:bodyDiv w:val="1"/>
      <w:marLeft w:val="0"/>
      <w:marRight w:val="0"/>
      <w:marTop w:val="0"/>
      <w:marBottom w:val="0"/>
      <w:divBdr>
        <w:top w:val="none" w:sz="0" w:space="0" w:color="auto"/>
        <w:left w:val="none" w:sz="0" w:space="0" w:color="auto"/>
        <w:bottom w:val="none" w:sz="0" w:space="0" w:color="auto"/>
        <w:right w:val="none" w:sz="0" w:space="0" w:color="auto"/>
      </w:divBdr>
    </w:div>
    <w:div w:id="1939826428">
      <w:bodyDiv w:val="1"/>
      <w:marLeft w:val="0"/>
      <w:marRight w:val="0"/>
      <w:marTop w:val="0"/>
      <w:marBottom w:val="0"/>
      <w:divBdr>
        <w:top w:val="none" w:sz="0" w:space="0" w:color="auto"/>
        <w:left w:val="none" w:sz="0" w:space="0" w:color="auto"/>
        <w:bottom w:val="none" w:sz="0" w:space="0" w:color="auto"/>
        <w:right w:val="none" w:sz="0" w:space="0" w:color="auto"/>
      </w:divBdr>
    </w:div>
    <w:div w:id="1946384054">
      <w:bodyDiv w:val="1"/>
      <w:marLeft w:val="0"/>
      <w:marRight w:val="0"/>
      <w:marTop w:val="0"/>
      <w:marBottom w:val="0"/>
      <w:divBdr>
        <w:top w:val="none" w:sz="0" w:space="0" w:color="auto"/>
        <w:left w:val="none" w:sz="0" w:space="0" w:color="auto"/>
        <w:bottom w:val="none" w:sz="0" w:space="0" w:color="auto"/>
        <w:right w:val="none" w:sz="0" w:space="0" w:color="auto"/>
      </w:divBdr>
    </w:div>
    <w:div w:id="1952545723">
      <w:bodyDiv w:val="1"/>
      <w:marLeft w:val="0"/>
      <w:marRight w:val="0"/>
      <w:marTop w:val="0"/>
      <w:marBottom w:val="0"/>
      <w:divBdr>
        <w:top w:val="none" w:sz="0" w:space="0" w:color="auto"/>
        <w:left w:val="none" w:sz="0" w:space="0" w:color="auto"/>
        <w:bottom w:val="none" w:sz="0" w:space="0" w:color="auto"/>
        <w:right w:val="none" w:sz="0" w:space="0" w:color="auto"/>
      </w:divBdr>
    </w:div>
    <w:div w:id="1953586355">
      <w:bodyDiv w:val="1"/>
      <w:marLeft w:val="0"/>
      <w:marRight w:val="0"/>
      <w:marTop w:val="0"/>
      <w:marBottom w:val="0"/>
      <w:divBdr>
        <w:top w:val="none" w:sz="0" w:space="0" w:color="auto"/>
        <w:left w:val="none" w:sz="0" w:space="0" w:color="auto"/>
        <w:bottom w:val="none" w:sz="0" w:space="0" w:color="auto"/>
        <w:right w:val="none" w:sz="0" w:space="0" w:color="auto"/>
      </w:divBdr>
    </w:div>
    <w:div w:id="1955288284">
      <w:bodyDiv w:val="1"/>
      <w:marLeft w:val="0"/>
      <w:marRight w:val="0"/>
      <w:marTop w:val="0"/>
      <w:marBottom w:val="0"/>
      <w:divBdr>
        <w:top w:val="none" w:sz="0" w:space="0" w:color="auto"/>
        <w:left w:val="none" w:sz="0" w:space="0" w:color="auto"/>
        <w:bottom w:val="none" w:sz="0" w:space="0" w:color="auto"/>
        <w:right w:val="none" w:sz="0" w:space="0" w:color="auto"/>
      </w:divBdr>
    </w:div>
    <w:div w:id="1957524147">
      <w:bodyDiv w:val="1"/>
      <w:marLeft w:val="0"/>
      <w:marRight w:val="0"/>
      <w:marTop w:val="0"/>
      <w:marBottom w:val="0"/>
      <w:divBdr>
        <w:top w:val="none" w:sz="0" w:space="0" w:color="auto"/>
        <w:left w:val="none" w:sz="0" w:space="0" w:color="auto"/>
        <w:bottom w:val="none" w:sz="0" w:space="0" w:color="auto"/>
        <w:right w:val="none" w:sz="0" w:space="0" w:color="auto"/>
      </w:divBdr>
    </w:div>
    <w:div w:id="1961646338">
      <w:bodyDiv w:val="1"/>
      <w:marLeft w:val="0"/>
      <w:marRight w:val="0"/>
      <w:marTop w:val="0"/>
      <w:marBottom w:val="0"/>
      <w:divBdr>
        <w:top w:val="none" w:sz="0" w:space="0" w:color="auto"/>
        <w:left w:val="none" w:sz="0" w:space="0" w:color="auto"/>
        <w:bottom w:val="none" w:sz="0" w:space="0" w:color="auto"/>
        <w:right w:val="none" w:sz="0" w:space="0" w:color="auto"/>
      </w:divBdr>
    </w:div>
    <w:div w:id="1961835925">
      <w:bodyDiv w:val="1"/>
      <w:marLeft w:val="0"/>
      <w:marRight w:val="0"/>
      <w:marTop w:val="0"/>
      <w:marBottom w:val="0"/>
      <w:divBdr>
        <w:top w:val="none" w:sz="0" w:space="0" w:color="auto"/>
        <w:left w:val="none" w:sz="0" w:space="0" w:color="auto"/>
        <w:bottom w:val="none" w:sz="0" w:space="0" w:color="auto"/>
        <w:right w:val="none" w:sz="0" w:space="0" w:color="auto"/>
      </w:divBdr>
    </w:div>
    <w:div w:id="1966349911">
      <w:bodyDiv w:val="1"/>
      <w:marLeft w:val="0"/>
      <w:marRight w:val="0"/>
      <w:marTop w:val="0"/>
      <w:marBottom w:val="0"/>
      <w:divBdr>
        <w:top w:val="none" w:sz="0" w:space="0" w:color="auto"/>
        <w:left w:val="none" w:sz="0" w:space="0" w:color="auto"/>
        <w:bottom w:val="none" w:sz="0" w:space="0" w:color="auto"/>
        <w:right w:val="none" w:sz="0" w:space="0" w:color="auto"/>
      </w:divBdr>
    </w:div>
    <w:div w:id="1979798067">
      <w:bodyDiv w:val="1"/>
      <w:marLeft w:val="0"/>
      <w:marRight w:val="0"/>
      <w:marTop w:val="0"/>
      <w:marBottom w:val="0"/>
      <w:divBdr>
        <w:top w:val="none" w:sz="0" w:space="0" w:color="auto"/>
        <w:left w:val="none" w:sz="0" w:space="0" w:color="auto"/>
        <w:bottom w:val="none" w:sz="0" w:space="0" w:color="auto"/>
        <w:right w:val="none" w:sz="0" w:space="0" w:color="auto"/>
      </w:divBdr>
    </w:div>
    <w:div w:id="1986004606">
      <w:bodyDiv w:val="1"/>
      <w:marLeft w:val="0"/>
      <w:marRight w:val="0"/>
      <w:marTop w:val="0"/>
      <w:marBottom w:val="0"/>
      <w:divBdr>
        <w:top w:val="none" w:sz="0" w:space="0" w:color="auto"/>
        <w:left w:val="none" w:sz="0" w:space="0" w:color="auto"/>
        <w:bottom w:val="none" w:sz="0" w:space="0" w:color="auto"/>
        <w:right w:val="none" w:sz="0" w:space="0" w:color="auto"/>
      </w:divBdr>
    </w:div>
    <w:div w:id="1989285420">
      <w:bodyDiv w:val="1"/>
      <w:marLeft w:val="0"/>
      <w:marRight w:val="0"/>
      <w:marTop w:val="0"/>
      <w:marBottom w:val="0"/>
      <w:divBdr>
        <w:top w:val="none" w:sz="0" w:space="0" w:color="auto"/>
        <w:left w:val="none" w:sz="0" w:space="0" w:color="auto"/>
        <w:bottom w:val="none" w:sz="0" w:space="0" w:color="auto"/>
        <w:right w:val="none" w:sz="0" w:space="0" w:color="auto"/>
      </w:divBdr>
    </w:div>
    <w:div w:id="1996256572">
      <w:bodyDiv w:val="1"/>
      <w:marLeft w:val="0"/>
      <w:marRight w:val="0"/>
      <w:marTop w:val="0"/>
      <w:marBottom w:val="0"/>
      <w:divBdr>
        <w:top w:val="none" w:sz="0" w:space="0" w:color="auto"/>
        <w:left w:val="none" w:sz="0" w:space="0" w:color="auto"/>
        <w:bottom w:val="none" w:sz="0" w:space="0" w:color="auto"/>
        <w:right w:val="none" w:sz="0" w:space="0" w:color="auto"/>
      </w:divBdr>
    </w:div>
    <w:div w:id="1998991914">
      <w:bodyDiv w:val="1"/>
      <w:marLeft w:val="0"/>
      <w:marRight w:val="0"/>
      <w:marTop w:val="0"/>
      <w:marBottom w:val="0"/>
      <w:divBdr>
        <w:top w:val="none" w:sz="0" w:space="0" w:color="auto"/>
        <w:left w:val="none" w:sz="0" w:space="0" w:color="auto"/>
        <w:bottom w:val="none" w:sz="0" w:space="0" w:color="auto"/>
        <w:right w:val="none" w:sz="0" w:space="0" w:color="auto"/>
      </w:divBdr>
      <w:divsChild>
        <w:div w:id="308365754">
          <w:marLeft w:val="0"/>
          <w:marRight w:val="0"/>
          <w:marTop w:val="0"/>
          <w:marBottom w:val="0"/>
          <w:divBdr>
            <w:top w:val="none" w:sz="0" w:space="0" w:color="auto"/>
            <w:left w:val="none" w:sz="0" w:space="0" w:color="auto"/>
            <w:bottom w:val="none" w:sz="0" w:space="0" w:color="auto"/>
            <w:right w:val="none" w:sz="0" w:space="0" w:color="auto"/>
          </w:divBdr>
          <w:divsChild>
            <w:div w:id="1095134119">
              <w:marLeft w:val="0"/>
              <w:marRight w:val="0"/>
              <w:marTop w:val="100"/>
              <w:marBottom w:val="100"/>
              <w:divBdr>
                <w:top w:val="single" w:sz="2" w:space="0" w:color="E3E3E3"/>
                <w:left w:val="single" w:sz="2" w:space="0" w:color="E3E3E3"/>
                <w:bottom w:val="single" w:sz="2" w:space="0" w:color="E3E3E3"/>
                <w:right w:val="single" w:sz="2" w:space="0" w:color="E3E3E3"/>
              </w:divBdr>
              <w:divsChild>
                <w:div w:id="1497333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41153139">
          <w:marLeft w:val="0"/>
          <w:marRight w:val="0"/>
          <w:marTop w:val="0"/>
          <w:marBottom w:val="0"/>
          <w:divBdr>
            <w:top w:val="single" w:sz="2" w:space="0" w:color="E3E3E3"/>
            <w:left w:val="single" w:sz="2" w:space="0" w:color="E3E3E3"/>
            <w:bottom w:val="single" w:sz="2" w:space="0" w:color="E3E3E3"/>
            <w:right w:val="single" w:sz="2" w:space="0" w:color="E3E3E3"/>
          </w:divBdr>
          <w:divsChild>
            <w:div w:id="621305401">
              <w:marLeft w:val="0"/>
              <w:marRight w:val="0"/>
              <w:marTop w:val="0"/>
              <w:marBottom w:val="0"/>
              <w:divBdr>
                <w:top w:val="single" w:sz="2" w:space="0" w:color="E3E3E3"/>
                <w:left w:val="single" w:sz="2" w:space="0" w:color="E3E3E3"/>
                <w:bottom w:val="single" w:sz="2" w:space="0" w:color="E3E3E3"/>
                <w:right w:val="single" w:sz="2" w:space="0" w:color="E3E3E3"/>
              </w:divBdr>
              <w:divsChild>
                <w:div w:id="1721783273">
                  <w:marLeft w:val="0"/>
                  <w:marRight w:val="0"/>
                  <w:marTop w:val="0"/>
                  <w:marBottom w:val="0"/>
                  <w:divBdr>
                    <w:top w:val="single" w:sz="2" w:space="0" w:color="E3E3E3"/>
                    <w:left w:val="single" w:sz="2" w:space="0" w:color="E3E3E3"/>
                    <w:bottom w:val="single" w:sz="2" w:space="0" w:color="E3E3E3"/>
                    <w:right w:val="single" w:sz="2" w:space="0" w:color="E3E3E3"/>
                  </w:divBdr>
                  <w:divsChild>
                    <w:div w:id="1671980018">
                      <w:marLeft w:val="0"/>
                      <w:marRight w:val="0"/>
                      <w:marTop w:val="0"/>
                      <w:marBottom w:val="0"/>
                      <w:divBdr>
                        <w:top w:val="single" w:sz="2" w:space="0" w:color="E3E3E3"/>
                        <w:left w:val="single" w:sz="2" w:space="0" w:color="E3E3E3"/>
                        <w:bottom w:val="single" w:sz="2" w:space="0" w:color="E3E3E3"/>
                        <w:right w:val="single" w:sz="2" w:space="0" w:color="E3E3E3"/>
                      </w:divBdr>
                      <w:divsChild>
                        <w:div w:id="322389933">
                          <w:marLeft w:val="0"/>
                          <w:marRight w:val="0"/>
                          <w:marTop w:val="0"/>
                          <w:marBottom w:val="0"/>
                          <w:divBdr>
                            <w:top w:val="single" w:sz="2" w:space="0" w:color="E3E3E3"/>
                            <w:left w:val="single" w:sz="2" w:space="0" w:color="E3E3E3"/>
                            <w:bottom w:val="single" w:sz="2" w:space="0" w:color="E3E3E3"/>
                            <w:right w:val="single" w:sz="2" w:space="0" w:color="E3E3E3"/>
                          </w:divBdr>
                          <w:divsChild>
                            <w:div w:id="1806894074">
                              <w:marLeft w:val="0"/>
                              <w:marRight w:val="0"/>
                              <w:marTop w:val="0"/>
                              <w:marBottom w:val="0"/>
                              <w:divBdr>
                                <w:top w:val="single" w:sz="2" w:space="0" w:color="E3E3E3"/>
                                <w:left w:val="single" w:sz="2" w:space="0" w:color="E3E3E3"/>
                                <w:bottom w:val="single" w:sz="2" w:space="0" w:color="E3E3E3"/>
                                <w:right w:val="single" w:sz="2" w:space="0" w:color="E3E3E3"/>
                              </w:divBdr>
                              <w:divsChild>
                                <w:div w:id="1956281372">
                                  <w:marLeft w:val="0"/>
                                  <w:marRight w:val="0"/>
                                  <w:marTop w:val="100"/>
                                  <w:marBottom w:val="100"/>
                                  <w:divBdr>
                                    <w:top w:val="single" w:sz="2" w:space="0" w:color="E3E3E3"/>
                                    <w:left w:val="single" w:sz="2" w:space="0" w:color="E3E3E3"/>
                                    <w:bottom w:val="single" w:sz="2" w:space="0" w:color="E3E3E3"/>
                                    <w:right w:val="single" w:sz="2" w:space="0" w:color="E3E3E3"/>
                                  </w:divBdr>
                                  <w:divsChild>
                                    <w:div w:id="183984478">
                                      <w:marLeft w:val="0"/>
                                      <w:marRight w:val="0"/>
                                      <w:marTop w:val="0"/>
                                      <w:marBottom w:val="0"/>
                                      <w:divBdr>
                                        <w:top w:val="single" w:sz="2" w:space="0" w:color="E3E3E3"/>
                                        <w:left w:val="single" w:sz="2" w:space="0" w:color="E3E3E3"/>
                                        <w:bottom w:val="single" w:sz="2" w:space="0" w:color="E3E3E3"/>
                                        <w:right w:val="single" w:sz="2" w:space="0" w:color="E3E3E3"/>
                                      </w:divBdr>
                                      <w:divsChild>
                                        <w:div w:id="89932741">
                                          <w:marLeft w:val="0"/>
                                          <w:marRight w:val="0"/>
                                          <w:marTop w:val="0"/>
                                          <w:marBottom w:val="0"/>
                                          <w:divBdr>
                                            <w:top w:val="single" w:sz="2" w:space="0" w:color="E3E3E3"/>
                                            <w:left w:val="single" w:sz="2" w:space="0" w:color="E3E3E3"/>
                                            <w:bottom w:val="single" w:sz="2" w:space="0" w:color="E3E3E3"/>
                                            <w:right w:val="single" w:sz="2" w:space="0" w:color="E3E3E3"/>
                                          </w:divBdr>
                                          <w:divsChild>
                                            <w:div w:id="1057162834">
                                              <w:marLeft w:val="0"/>
                                              <w:marRight w:val="0"/>
                                              <w:marTop w:val="0"/>
                                              <w:marBottom w:val="0"/>
                                              <w:divBdr>
                                                <w:top w:val="single" w:sz="2" w:space="0" w:color="E3E3E3"/>
                                                <w:left w:val="single" w:sz="2" w:space="0" w:color="E3E3E3"/>
                                                <w:bottom w:val="single" w:sz="2" w:space="0" w:color="E3E3E3"/>
                                                <w:right w:val="single" w:sz="2" w:space="0" w:color="E3E3E3"/>
                                              </w:divBdr>
                                              <w:divsChild>
                                                <w:div w:id="2010936933">
                                                  <w:marLeft w:val="0"/>
                                                  <w:marRight w:val="0"/>
                                                  <w:marTop w:val="0"/>
                                                  <w:marBottom w:val="0"/>
                                                  <w:divBdr>
                                                    <w:top w:val="single" w:sz="2" w:space="0" w:color="E3E3E3"/>
                                                    <w:left w:val="single" w:sz="2" w:space="0" w:color="E3E3E3"/>
                                                    <w:bottom w:val="single" w:sz="2" w:space="0" w:color="E3E3E3"/>
                                                    <w:right w:val="single" w:sz="2" w:space="0" w:color="E3E3E3"/>
                                                  </w:divBdr>
                                                  <w:divsChild>
                                                    <w:div w:id="162089385">
                                                      <w:marLeft w:val="0"/>
                                                      <w:marRight w:val="0"/>
                                                      <w:marTop w:val="0"/>
                                                      <w:marBottom w:val="0"/>
                                                      <w:divBdr>
                                                        <w:top w:val="single" w:sz="2" w:space="0" w:color="E3E3E3"/>
                                                        <w:left w:val="single" w:sz="2" w:space="0" w:color="E3E3E3"/>
                                                        <w:bottom w:val="single" w:sz="2" w:space="0" w:color="E3E3E3"/>
                                                        <w:right w:val="single" w:sz="2" w:space="0" w:color="E3E3E3"/>
                                                      </w:divBdr>
                                                      <w:divsChild>
                                                        <w:div w:id="67386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11448878">
      <w:bodyDiv w:val="1"/>
      <w:marLeft w:val="0"/>
      <w:marRight w:val="0"/>
      <w:marTop w:val="0"/>
      <w:marBottom w:val="0"/>
      <w:divBdr>
        <w:top w:val="none" w:sz="0" w:space="0" w:color="auto"/>
        <w:left w:val="none" w:sz="0" w:space="0" w:color="auto"/>
        <w:bottom w:val="none" w:sz="0" w:space="0" w:color="auto"/>
        <w:right w:val="none" w:sz="0" w:space="0" w:color="auto"/>
      </w:divBdr>
    </w:div>
    <w:div w:id="2012370185">
      <w:bodyDiv w:val="1"/>
      <w:marLeft w:val="0"/>
      <w:marRight w:val="0"/>
      <w:marTop w:val="0"/>
      <w:marBottom w:val="0"/>
      <w:divBdr>
        <w:top w:val="none" w:sz="0" w:space="0" w:color="auto"/>
        <w:left w:val="none" w:sz="0" w:space="0" w:color="auto"/>
        <w:bottom w:val="none" w:sz="0" w:space="0" w:color="auto"/>
        <w:right w:val="none" w:sz="0" w:space="0" w:color="auto"/>
      </w:divBdr>
    </w:div>
    <w:div w:id="2039038340">
      <w:bodyDiv w:val="1"/>
      <w:marLeft w:val="0"/>
      <w:marRight w:val="0"/>
      <w:marTop w:val="0"/>
      <w:marBottom w:val="0"/>
      <w:divBdr>
        <w:top w:val="none" w:sz="0" w:space="0" w:color="auto"/>
        <w:left w:val="none" w:sz="0" w:space="0" w:color="auto"/>
        <w:bottom w:val="none" w:sz="0" w:space="0" w:color="auto"/>
        <w:right w:val="none" w:sz="0" w:space="0" w:color="auto"/>
      </w:divBdr>
    </w:div>
    <w:div w:id="2052457030">
      <w:bodyDiv w:val="1"/>
      <w:marLeft w:val="0"/>
      <w:marRight w:val="0"/>
      <w:marTop w:val="0"/>
      <w:marBottom w:val="0"/>
      <w:divBdr>
        <w:top w:val="none" w:sz="0" w:space="0" w:color="auto"/>
        <w:left w:val="none" w:sz="0" w:space="0" w:color="auto"/>
        <w:bottom w:val="none" w:sz="0" w:space="0" w:color="auto"/>
        <w:right w:val="none" w:sz="0" w:space="0" w:color="auto"/>
      </w:divBdr>
    </w:div>
    <w:div w:id="2055961740">
      <w:bodyDiv w:val="1"/>
      <w:marLeft w:val="0"/>
      <w:marRight w:val="0"/>
      <w:marTop w:val="0"/>
      <w:marBottom w:val="0"/>
      <w:divBdr>
        <w:top w:val="none" w:sz="0" w:space="0" w:color="auto"/>
        <w:left w:val="none" w:sz="0" w:space="0" w:color="auto"/>
        <w:bottom w:val="none" w:sz="0" w:space="0" w:color="auto"/>
        <w:right w:val="none" w:sz="0" w:space="0" w:color="auto"/>
      </w:divBdr>
    </w:div>
    <w:div w:id="2064062158">
      <w:bodyDiv w:val="1"/>
      <w:marLeft w:val="0"/>
      <w:marRight w:val="0"/>
      <w:marTop w:val="0"/>
      <w:marBottom w:val="0"/>
      <w:divBdr>
        <w:top w:val="none" w:sz="0" w:space="0" w:color="auto"/>
        <w:left w:val="none" w:sz="0" w:space="0" w:color="auto"/>
        <w:bottom w:val="none" w:sz="0" w:space="0" w:color="auto"/>
        <w:right w:val="none" w:sz="0" w:space="0" w:color="auto"/>
      </w:divBdr>
    </w:div>
    <w:div w:id="2074765652">
      <w:bodyDiv w:val="1"/>
      <w:marLeft w:val="0"/>
      <w:marRight w:val="0"/>
      <w:marTop w:val="0"/>
      <w:marBottom w:val="0"/>
      <w:divBdr>
        <w:top w:val="none" w:sz="0" w:space="0" w:color="auto"/>
        <w:left w:val="none" w:sz="0" w:space="0" w:color="auto"/>
        <w:bottom w:val="none" w:sz="0" w:space="0" w:color="auto"/>
        <w:right w:val="none" w:sz="0" w:space="0" w:color="auto"/>
      </w:divBdr>
    </w:div>
    <w:div w:id="2078623759">
      <w:bodyDiv w:val="1"/>
      <w:marLeft w:val="0"/>
      <w:marRight w:val="0"/>
      <w:marTop w:val="0"/>
      <w:marBottom w:val="0"/>
      <w:divBdr>
        <w:top w:val="none" w:sz="0" w:space="0" w:color="auto"/>
        <w:left w:val="none" w:sz="0" w:space="0" w:color="auto"/>
        <w:bottom w:val="none" w:sz="0" w:space="0" w:color="auto"/>
        <w:right w:val="none" w:sz="0" w:space="0" w:color="auto"/>
      </w:divBdr>
    </w:div>
    <w:div w:id="2083603210">
      <w:bodyDiv w:val="1"/>
      <w:marLeft w:val="0"/>
      <w:marRight w:val="0"/>
      <w:marTop w:val="0"/>
      <w:marBottom w:val="0"/>
      <w:divBdr>
        <w:top w:val="none" w:sz="0" w:space="0" w:color="auto"/>
        <w:left w:val="none" w:sz="0" w:space="0" w:color="auto"/>
        <w:bottom w:val="none" w:sz="0" w:space="0" w:color="auto"/>
        <w:right w:val="none" w:sz="0" w:space="0" w:color="auto"/>
      </w:divBdr>
    </w:div>
    <w:div w:id="2089501738">
      <w:bodyDiv w:val="1"/>
      <w:marLeft w:val="0"/>
      <w:marRight w:val="0"/>
      <w:marTop w:val="0"/>
      <w:marBottom w:val="0"/>
      <w:divBdr>
        <w:top w:val="none" w:sz="0" w:space="0" w:color="auto"/>
        <w:left w:val="none" w:sz="0" w:space="0" w:color="auto"/>
        <w:bottom w:val="none" w:sz="0" w:space="0" w:color="auto"/>
        <w:right w:val="none" w:sz="0" w:space="0" w:color="auto"/>
      </w:divBdr>
    </w:div>
    <w:div w:id="2105102549">
      <w:bodyDiv w:val="1"/>
      <w:marLeft w:val="0"/>
      <w:marRight w:val="0"/>
      <w:marTop w:val="0"/>
      <w:marBottom w:val="0"/>
      <w:divBdr>
        <w:top w:val="none" w:sz="0" w:space="0" w:color="auto"/>
        <w:left w:val="none" w:sz="0" w:space="0" w:color="auto"/>
        <w:bottom w:val="none" w:sz="0" w:space="0" w:color="auto"/>
        <w:right w:val="none" w:sz="0" w:space="0" w:color="auto"/>
      </w:divBdr>
    </w:div>
    <w:div w:id="2107458810">
      <w:bodyDiv w:val="1"/>
      <w:marLeft w:val="0"/>
      <w:marRight w:val="0"/>
      <w:marTop w:val="0"/>
      <w:marBottom w:val="0"/>
      <w:divBdr>
        <w:top w:val="none" w:sz="0" w:space="0" w:color="auto"/>
        <w:left w:val="none" w:sz="0" w:space="0" w:color="auto"/>
        <w:bottom w:val="none" w:sz="0" w:space="0" w:color="auto"/>
        <w:right w:val="none" w:sz="0" w:space="0" w:color="auto"/>
      </w:divBdr>
    </w:div>
    <w:div w:id="2110659075">
      <w:bodyDiv w:val="1"/>
      <w:marLeft w:val="0"/>
      <w:marRight w:val="0"/>
      <w:marTop w:val="0"/>
      <w:marBottom w:val="0"/>
      <w:divBdr>
        <w:top w:val="none" w:sz="0" w:space="0" w:color="auto"/>
        <w:left w:val="none" w:sz="0" w:space="0" w:color="auto"/>
        <w:bottom w:val="none" w:sz="0" w:space="0" w:color="auto"/>
        <w:right w:val="none" w:sz="0" w:space="0" w:color="auto"/>
      </w:divBdr>
    </w:div>
    <w:div w:id="2116702772">
      <w:bodyDiv w:val="1"/>
      <w:marLeft w:val="0"/>
      <w:marRight w:val="0"/>
      <w:marTop w:val="0"/>
      <w:marBottom w:val="0"/>
      <w:divBdr>
        <w:top w:val="none" w:sz="0" w:space="0" w:color="auto"/>
        <w:left w:val="none" w:sz="0" w:space="0" w:color="auto"/>
        <w:bottom w:val="none" w:sz="0" w:space="0" w:color="auto"/>
        <w:right w:val="none" w:sz="0" w:space="0" w:color="auto"/>
      </w:divBdr>
    </w:div>
    <w:div w:id="2125732318">
      <w:bodyDiv w:val="1"/>
      <w:marLeft w:val="0"/>
      <w:marRight w:val="0"/>
      <w:marTop w:val="0"/>
      <w:marBottom w:val="0"/>
      <w:divBdr>
        <w:top w:val="none" w:sz="0" w:space="0" w:color="auto"/>
        <w:left w:val="none" w:sz="0" w:space="0" w:color="auto"/>
        <w:bottom w:val="none" w:sz="0" w:space="0" w:color="auto"/>
        <w:right w:val="none" w:sz="0" w:space="0" w:color="auto"/>
      </w:divBdr>
    </w:div>
    <w:div w:id="2139906641">
      <w:bodyDiv w:val="1"/>
      <w:marLeft w:val="0"/>
      <w:marRight w:val="0"/>
      <w:marTop w:val="0"/>
      <w:marBottom w:val="0"/>
      <w:divBdr>
        <w:top w:val="none" w:sz="0" w:space="0" w:color="auto"/>
        <w:left w:val="none" w:sz="0" w:space="0" w:color="auto"/>
        <w:bottom w:val="none" w:sz="0" w:space="0" w:color="auto"/>
        <w:right w:val="none" w:sz="0" w:space="0" w:color="auto"/>
      </w:divBdr>
      <w:divsChild>
        <w:div w:id="2144229339">
          <w:marLeft w:val="0"/>
          <w:marRight w:val="0"/>
          <w:marTop w:val="0"/>
          <w:marBottom w:val="0"/>
          <w:divBdr>
            <w:top w:val="single" w:sz="2" w:space="0" w:color="E3E3E3"/>
            <w:left w:val="single" w:sz="2" w:space="0" w:color="E3E3E3"/>
            <w:bottom w:val="single" w:sz="2" w:space="0" w:color="E3E3E3"/>
            <w:right w:val="single" w:sz="2" w:space="0" w:color="E3E3E3"/>
          </w:divBdr>
          <w:divsChild>
            <w:div w:id="148864893">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890091">
                  <w:marLeft w:val="0"/>
                  <w:marRight w:val="0"/>
                  <w:marTop w:val="0"/>
                  <w:marBottom w:val="0"/>
                  <w:divBdr>
                    <w:top w:val="single" w:sz="2" w:space="0" w:color="E3E3E3"/>
                    <w:left w:val="single" w:sz="2" w:space="0" w:color="E3E3E3"/>
                    <w:bottom w:val="single" w:sz="2" w:space="0" w:color="E3E3E3"/>
                    <w:right w:val="single" w:sz="2" w:space="0" w:color="E3E3E3"/>
                  </w:divBdr>
                  <w:divsChild>
                    <w:div w:id="2000377217">
                      <w:marLeft w:val="0"/>
                      <w:marRight w:val="0"/>
                      <w:marTop w:val="0"/>
                      <w:marBottom w:val="0"/>
                      <w:divBdr>
                        <w:top w:val="single" w:sz="2" w:space="0" w:color="E3E3E3"/>
                        <w:left w:val="single" w:sz="2" w:space="0" w:color="E3E3E3"/>
                        <w:bottom w:val="single" w:sz="2" w:space="0" w:color="E3E3E3"/>
                        <w:right w:val="single" w:sz="2" w:space="0" w:color="E3E3E3"/>
                      </w:divBdr>
                      <w:divsChild>
                        <w:div w:id="879826205">
                          <w:marLeft w:val="0"/>
                          <w:marRight w:val="0"/>
                          <w:marTop w:val="0"/>
                          <w:marBottom w:val="0"/>
                          <w:divBdr>
                            <w:top w:val="single" w:sz="2" w:space="0" w:color="E3E3E3"/>
                            <w:left w:val="single" w:sz="2" w:space="0" w:color="E3E3E3"/>
                            <w:bottom w:val="single" w:sz="2" w:space="0" w:color="E3E3E3"/>
                            <w:right w:val="single" w:sz="2" w:space="0" w:color="E3E3E3"/>
                          </w:divBdr>
                          <w:divsChild>
                            <w:div w:id="328408171">
                              <w:marLeft w:val="0"/>
                              <w:marRight w:val="0"/>
                              <w:marTop w:val="0"/>
                              <w:marBottom w:val="0"/>
                              <w:divBdr>
                                <w:top w:val="single" w:sz="2" w:space="0" w:color="E3E3E3"/>
                                <w:left w:val="single" w:sz="2" w:space="0" w:color="E3E3E3"/>
                                <w:bottom w:val="single" w:sz="2" w:space="0" w:color="E3E3E3"/>
                                <w:right w:val="single" w:sz="2" w:space="0" w:color="E3E3E3"/>
                              </w:divBdr>
                              <w:divsChild>
                                <w:div w:id="1744181143">
                                  <w:marLeft w:val="0"/>
                                  <w:marRight w:val="0"/>
                                  <w:marTop w:val="0"/>
                                  <w:marBottom w:val="0"/>
                                  <w:divBdr>
                                    <w:top w:val="single" w:sz="2" w:space="0" w:color="E3E3E3"/>
                                    <w:left w:val="single" w:sz="2" w:space="0" w:color="E3E3E3"/>
                                    <w:bottom w:val="single" w:sz="2" w:space="0" w:color="E3E3E3"/>
                                    <w:right w:val="single" w:sz="2" w:space="0" w:color="E3E3E3"/>
                                  </w:divBdr>
                                  <w:divsChild>
                                    <w:div w:id="2124759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0612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i.sstatic.net/38GrU.jpg"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1.png"/><Relationship Id="rId25" Type="http://schemas.openxmlformats.org/officeDocument/2006/relationships/image" Target="media/image9.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10" Type="http://schemas.microsoft.com/office/2011/relationships/commentsExtended" Target="commentsExtended.xml"/><Relationship Id="rId19" Type="http://schemas.openxmlformats.org/officeDocument/2006/relationships/image" Target="media/image3.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eader" Target="header3.xml"/><Relationship Id="rId35" Type="http://schemas.microsoft.com/office/2020/10/relationships/intelligence" Target="intelligence2.xml"/><Relationship Id="rId8" Type="http://schemas.openxmlformats.org/officeDocument/2006/relationships/hyperlink" Target="mailto:Z1841128@students.ni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Book</b:SourceType>
    <b:Guid>{0A251CBE-10B2-7D4F-9340-BF5D1704C04F}</b:Guid>
    <b:Author>
      <b:Author>
        <b:NameList>
          <b:Person>
            <b:Last>1. Erdem</b:Last>
            <b:First>Y.,</b:First>
            <b:Middle>&amp; Avdan, U. (2020). Building Extraction from High-Resolution Aerial Imagery Using Mask R-CNN. ISPRS International Journal of Geo-Information, 9(8), 478. https://doi.org/10.3390/ijgi9080478</b:Middle>
          </b:Person>
        </b:NameList>
      </b:Author>
    </b:Author>
    <b:RefOrder>2</b:RefOrder>
  </b:Source>
  <b:Source>
    <b:Tag>Als22</b:Tag>
    <b:SourceType>JournalArticle</b:SourceType>
    <b:Guid>{D54B5120-99B7-7B4F-B1EF-1EDCF82626A6}</b:Guid>
    <b:Title>A Building Extraction Approch Based on Deep Learning Technique Applied Science</b:Title>
    <b:Year>2022</b:Year>
    <b:Author>
      <b:Author>
        <b:NameList>
          <b:Person>
            <b:Last>Alsabhan</b:Last>
            <b:First>W.,</b:First>
            <b:Middle>Karam, F., Wouters, P., Abd-Alhameed, R., &amp; See, C.</b:Middle>
          </b:Person>
        </b:NameList>
      </b:Author>
    </b:Author>
    <b:RefOrder>3</b:RefOrder>
  </b:Source>
  <b:Source>
    <b:Tag>Com</b:Tag>
    <b:SourceType>JournalArticle</b:SourceType>
    <b:Guid>{9A144E22-EFEF-FF4A-AF7D-391D4D9D2F17}</b:Guid>
    <b:Title>Comparison of Different U-Net Models for Building Extraction from High-Resolution Aerial Imagery</b:Title>
    <b:RefOrder>4</b:RefOrder>
  </b:Source>
  <b:Source>
    <b:Tag>Abb15</b:Tag>
    <b:SourceType>JournalArticle</b:SourceType>
    <b:Guid>{8AC03F0D-0F8A-D349-8651-F72E2B29F032}</b:Guid>
    <b:Author>
      <b:Author>
        <b:NameList>
          <b:Person>
            <b:Last>Abburu</b:Last>
            <b:First>S.</b:First>
          </b:Person>
          <b:Person>
            <b:Last>Golla</b:Last>
            <b:First>S.</b:First>
            <b:Middle>B.</b:Middle>
          </b:Person>
        </b:NameList>
      </b:Author>
    </b:Author>
    <b:Title>Satellite Image Classification Methods and Techniques: A Review</b:Title>
    <b:Year>2015</b:Year>
    <b:Volume>119</b:Volume>
    <b:Issue>8</b:Issue>
    <b:Pages>20–25</b:Pages>
    <b:RefOrder>1</b:RefOrder>
  </b:Source>
</b:Sources>
</file>

<file path=customXml/itemProps1.xml><?xml version="1.0" encoding="utf-8"?>
<ds:datastoreItem xmlns:ds="http://schemas.openxmlformats.org/officeDocument/2006/customXml" ds:itemID="{408E826F-868B-B040-A59C-08EE5E9EA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35</Pages>
  <Words>31529</Words>
  <Characters>179719</Characters>
  <Application>Microsoft Office Word</Application>
  <DocSecurity>0</DocSecurity>
  <Lines>1497</Lines>
  <Paragraphs>421</Paragraphs>
  <ScaleCrop>false</ScaleCrop>
  <Company/>
  <LinksUpToDate>false</LinksUpToDate>
  <CharactersWithSpaces>210827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Karasani Mani sai lakshmi</dc:creator>
  <cp:keywords/>
  <dc:description/>
  <cp:lastModifiedBy>Courtney Hughes</cp:lastModifiedBy>
  <cp:revision>49</cp:revision>
  <cp:lastPrinted>2025-02-26T20:28:00Z</cp:lastPrinted>
  <dcterms:created xsi:type="dcterms:W3CDTF">2025-08-11T18:37:00Z</dcterms:created>
  <dcterms:modified xsi:type="dcterms:W3CDTF">2025-08-12T17:15:00Z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zotero-version="7.0.9"&gt;&lt;session id="qrMUarMR"/&gt;&lt;style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